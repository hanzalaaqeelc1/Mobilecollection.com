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21C39" w14:textId="34AA9473" w:rsidR="003671C0" w:rsidRDefault="003671C0">
      <w:pPr>
        <w:rPr>
          <w:noProof/>
        </w:rPr>
      </w:pPr>
      <w:r>
        <w:rPr>
          <w:noProof/>
        </w:rPr>
        <w:drawing>
          <wp:anchor distT="0" distB="0" distL="114300" distR="114300" simplePos="0" relativeHeight="251662336" behindDoc="1" locked="0" layoutInCell="1" allowOverlap="1" wp14:anchorId="4A3ACA5E" wp14:editId="1ED011B0">
            <wp:simplePos x="0" y="0"/>
            <wp:positionH relativeFrom="column">
              <wp:posOffset>-268941</wp:posOffset>
            </wp:positionH>
            <wp:positionV relativeFrom="page">
              <wp:posOffset>860612</wp:posOffset>
            </wp:positionV>
            <wp:extent cx="6721756" cy="4529706"/>
            <wp:effectExtent l="0" t="0" r="3175"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724991" cy="4531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7A3BF71" wp14:editId="5BF8C54C">
                <wp:simplePos x="0" y="0"/>
                <wp:positionH relativeFrom="column">
                  <wp:posOffset>1851660</wp:posOffset>
                </wp:positionH>
                <wp:positionV relativeFrom="page">
                  <wp:posOffset>245174</wp:posOffset>
                </wp:positionV>
                <wp:extent cx="2045970" cy="1371600"/>
                <wp:effectExtent l="0" t="0" r="0" b="0"/>
                <wp:wrapNone/>
                <wp:docPr id="1" name="Text Box 1"/>
                <wp:cNvGraphicFramePr/>
                <a:graphic xmlns:a="http://schemas.openxmlformats.org/drawingml/2006/main">
                  <a:graphicData uri="http://schemas.microsoft.com/office/word/2010/wordprocessingShape">
                    <wps:wsp>
                      <wps:cNvSpPr txBox="1"/>
                      <wps:spPr>
                        <a:xfrm>
                          <a:off x="0" y="0"/>
                          <a:ext cx="2045970" cy="1371600"/>
                        </a:xfrm>
                        <a:prstGeom prst="rect">
                          <a:avLst/>
                        </a:prstGeom>
                        <a:noFill/>
                        <a:ln>
                          <a:noFill/>
                        </a:ln>
                      </wps:spPr>
                      <wps:txbx>
                        <w:txbxContent>
                          <w:p w14:paraId="230D2B61" w14:textId="4C295E79" w:rsidR="004D6149" w:rsidRPr="0005227C" w:rsidRDefault="004D6149" w:rsidP="00A15909">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Home</w:t>
                            </w:r>
                          </w:p>
                          <w:p w14:paraId="6EF86614" w14:textId="77777777" w:rsidR="004D6149" w:rsidRPr="0005227C" w:rsidRDefault="004D6149">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type w14:anchorId="57A3BF71" id="_x0000_t202" coordsize="21600,21600" o:spt="202" path="m,l,21600r21600,l21600,xe">
                <v:stroke joinstyle="miter"/>
                <v:path gradientshapeok="t" o:connecttype="rect"/>
              </v:shapetype>
              <v:shape id="Text Box 1" o:spid="_x0000_s1026" type="#_x0000_t202" style="position:absolute;margin-left:145.8pt;margin-top:19.3pt;width:161.1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" filled="f" stroked="f">
                <v:textbox>
                  <w:txbxContent>
                    <w:p w14:paraId="230D2B61" w14:textId="4C295E79" w:rsidR="004D6149" w:rsidRPr="0005227C" w:rsidRDefault="004D6149" w:rsidP="00A15909">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Home</w:t>
                      </w:r>
                    </w:p>
                    <w:p w14:paraId="6EF86614" w14:textId="77777777" w:rsidR="004D6149" w:rsidRPr="0005227C" w:rsidRDefault="004D6149">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v:textbox>
                <w10:wrap anchory="page"/>
              </v:shape>
            </w:pict>
          </mc:Fallback>
        </mc:AlternateContent>
      </w:r>
    </w:p>
    <w:p w14:paraId="0ECB5AF2" w14:textId="76997E4C" w:rsidR="003671C0" w:rsidRDefault="003671C0">
      <w:pPr>
        <w:rPr>
          <w:noProof/>
        </w:rPr>
      </w:pPr>
    </w:p>
    <w:p w14:paraId="66F0CCA5" w14:textId="4283C54E" w:rsidR="00A15909" w:rsidRDefault="00A15909">
      <w:pPr>
        <w:rPr>
          <w:noProof/>
        </w:rPr>
      </w:pPr>
    </w:p>
    <w:p w14:paraId="69AFE6E1" w14:textId="4647B616" w:rsidR="00A15909" w:rsidRDefault="00A15909">
      <w:pPr>
        <w:rPr>
          <w:noProof/>
        </w:rPr>
      </w:pPr>
    </w:p>
    <w:p w14:paraId="0F5B2F3A" w14:textId="7A16ACBE" w:rsidR="00A15909" w:rsidRDefault="00A15909">
      <w:pPr>
        <w:rPr>
          <w:noProof/>
        </w:rPr>
      </w:pPr>
    </w:p>
    <w:p w14:paraId="5F9D5A89" w14:textId="71B5DF9B" w:rsidR="00A15909" w:rsidRDefault="003671C0" w:rsidP="003671C0">
      <w:pPr>
        <w:tabs>
          <w:tab w:val="left" w:pos="6716"/>
        </w:tabs>
        <w:rPr>
          <w:noProof/>
        </w:rPr>
      </w:pPr>
      <w:r>
        <w:rPr>
          <w:noProof/>
        </w:rPr>
        <w:tab/>
      </w:r>
    </w:p>
    <w:p w14:paraId="123FD684" w14:textId="7CA8E7C8" w:rsidR="00A15909" w:rsidRDefault="00A15909">
      <w:pPr>
        <w:rPr>
          <w:noProof/>
        </w:rPr>
      </w:pPr>
    </w:p>
    <w:p w14:paraId="4729C8F3" w14:textId="2459C134" w:rsidR="00E25CD4" w:rsidRDefault="00E25CD4"/>
    <w:p w14:paraId="23C4D6EC" w14:textId="7B3D723D" w:rsidR="00A15909" w:rsidRDefault="00A15909">
      <w:pPr>
        <w:rPr>
          <w:noProof/>
        </w:rPr>
      </w:pPr>
    </w:p>
    <w:p w14:paraId="74DDA6B5" w14:textId="5A735976" w:rsidR="0005227C" w:rsidRDefault="0005227C">
      <w:pPr>
        <w:rPr>
          <w:noProof/>
        </w:rPr>
      </w:pPr>
    </w:p>
    <w:p w14:paraId="5487671B" w14:textId="2B46F2DA" w:rsidR="0005227C" w:rsidRDefault="0005227C">
      <w:pPr>
        <w:rPr>
          <w:noProof/>
        </w:rPr>
      </w:pPr>
      <w:r>
        <w:rPr>
          <w:noProof/>
        </w:rPr>
        <w:t>`</w:t>
      </w:r>
    </w:p>
    <w:p w14:paraId="2C25813B" w14:textId="77777777" w:rsidR="003671C0" w:rsidRDefault="003671C0">
      <w:pPr>
        <w:rPr>
          <w:noProof/>
        </w:rPr>
      </w:pPr>
    </w:p>
    <w:p w14:paraId="34CC725F" w14:textId="77777777" w:rsidR="003671C0" w:rsidRDefault="003671C0">
      <w:pPr>
        <w:rPr>
          <w:noProof/>
        </w:rPr>
      </w:pPr>
    </w:p>
    <w:p w14:paraId="05673813" w14:textId="67E7704F" w:rsidR="0005227C" w:rsidRDefault="00311564">
      <w:pPr>
        <w:rPr>
          <w:noProof/>
        </w:rPr>
      </w:pPr>
      <w:r>
        <w:rPr>
          <w:noProof/>
        </w:rPr>
        <w:drawing>
          <wp:anchor distT="0" distB="0" distL="114300" distR="114300" simplePos="0" relativeHeight="251661312" behindDoc="1" locked="0" layoutInCell="1" allowOverlap="1" wp14:anchorId="55542F7B" wp14:editId="6F3F3BD6">
            <wp:simplePos x="0" y="0"/>
            <wp:positionH relativeFrom="column">
              <wp:posOffset>-268941</wp:posOffset>
            </wp:positionH>
            <wp:positionV relativeFrom="page">
              <wp:posOffset>5317351</wp:posOffset>
            </wp:positionV>
            <wp:extent cx="6629940" cy="431800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30850" r="1776" b="7599"/>
                    <a:stretch/>
                  </pic:blipFill>
                  <pic:spPr bwMode="auto">
                    <a:xfrm>
                      <a:off x="0" y="0"/>
                      <a:ext cx="6640555" cy="4324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27C">
        <w:rPr>
          <w:noProof/>
        </w:rPr>
        <w:br w:type="page"/>
      </w:r>
    </w:p>
    <w:p w14:paraId="3DA42B70" w14:textId="77777777" w:rsidR="003671C0" w:rsidRDefault="003671C0">
      <w:pPr>
        <w:rPr>
          <w:noProof/>
        </w:rPr>
      </w:pPr>
    </w:p>
    <w:p w14:paraId="467A9D1E" w14:textId="68C3E139" w:rsidR="003671C0" w:rsidRDefault="003671C0">
      <w:pPr>
        <w:rPr>
          <w:noProof/>
        </w:rPr>
      </w:pPr>
      <w:r>
        <w:rPr>
          <w:noProof/>
        </w:rPr>
        <w:drawing>
          <wp:anchor distT="0" distB="0" distL="114300" distR="114300" simplePos="0" relativeHeight="251664384" behindDoc="1" locked="0" layoutInCell="1" allowOverlap="1" wp14:anchorId="7E67E20A" wp14:editId="3F277BC4">
            <wp:simplePos x="0" y="0"/>
            <wp:positionH relativeFrom="column">
              <wp:posOffset>-268941</wp:posOffset>
            </wp:positionH>
            <wp:positionV relativeFrom="page">
              <wp:posOffset>783772</wp:posOffset>
            </wp:positionV>
            <wp:extent cx="6660285" cy="4662176"/>
            <wp:effectExtent l="0" t="0" r="762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64766" cy="46653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12FC010B" wp14:editId="3B699F8F">
                <wp:simplePos x="0" y="0"/>
                <wp:positionH relativeFrom="column">
                  <wp:posOffset>1958975</wp:posOffset>
                </wp:positionH>
                <wp:positionV relativeFrom="page">
                  <wp:posOffset>144209</wp:posOffset>
                </wp:positionV>
                <wp:extent cx="1830817" cy="1371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30817" cy="1371600"/>
                        </a:xfrm>
                        <a:prstGeom prst="rect">
                          <a:avLst/>
                        </a:prstGeom>
                        <a:noFill/>
                        <a:ln>
                          <a:noFill/>
                        </a:ln>
                      </wps:spPr>
                      <wps:txbx>
                        <w:txbxContent>
                          <w:p w14:paraId="5FBBEC48" w14:textId="38E8FE2A" w:rsidR="004D6149" w:rsidRPr="0005227C" w:rsidRDefault="004D6149" w:rsidP="0005227C">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Brands</w:t>
                            </w:r>
                          </w:p>
                          <w:p w14:paraId="476464F1" w14:textId="77777777" w:rsidR="004D6149" w:rsidRPr="0005227C" w:rsidRDefault="004D6149" w:rsidP="0005227C">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12FC010B" id="Text Box 10" o:spid="_x0000_s1027" type="#_x0000_t202" style="position:absolute;margin-left:154.25pt;margin-top:11.35pt;width:144.15pt;height:1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" filled="f" stroked="f">
                <v:textbox>
                  <w:txbxContent>
                    <w:p w14:paraId="5FBBEC48" w14:textId="38E8FE2A" w:rsidR="004D6149" w:rsidRPr="0005227C" w:rsidRDefault="004D6149" w:rsidP="0005227C">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Brands</w:t>
                      </w:r>
                    </w:p>
                    <w:p w14:paraId="476464F1" w14:textId="77777777" w:rsidR="004D6149" w:rsidRPr="0005227C" w:rsidRDefault="004D6149" w:rsidP="0005227C">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v:textbox>
                <w10:wrap anchory="page"/>
              </v:shape>
            </w:pict>
          </mc:Fallback>
        </mc:AlternateContent>
      </w:r>
    </w:p>
    <w:p w14:paraId="5AC60D6A" w14:textId="00E25A8B" w:rsidR="0005227C" w:rsidRDefault="0005227C">
      <w:pPr>
        <w:rPr>
          <w:noProof/>
        </w:rPr>
      </w:pPr>
    </w:p>
    <w:p w14:paraId="6B41DB2E" w14:textId="7948FE32" w:rsidR="00311564" w:rsidRDefault="00311564">
      <w:pPr>
        <w:rPr>
          <w:noProof/>
        </w:rPr>
      </w:pPr>
    </w:p>
    <w:p w14:paraId="5183E56B" w14:textId="3B03497E" w:rsidR="00311564" w:rsidRDefault="00311564">
      <w:pPr>
        <w:rPr>
          <w:noProof/>
        </w:rPr>
      </w:pPr>
    </w:p>
    <w:p w14:paraId="271A2A50" w14:textId="77777777" w:rsidR="00311564" w:rsidRDefault="00311564">
      <w:pPr>
        <w:rPr>
          <w:noProof/>
        </w:rPr>
      </w:pPr>
    </w:p>
    <w:p w14:paraId="792C4D14" w14:textId="77777777" w:rsidR="00311564" w:rsidRDefault="00311564">
      <w:pPr>
        <w:rPr>
          <w:noProof/>
        </w:rPr>
      </w:pPr>
    </w:p>
    <w:p w14:paraId="4C1A2B46" w14:textId="77777777" w:rsidR="00311564" w:rsidRDefault="00311564"/>
    <w:p w14:paraId="43562C7D" w14:textId="77777777" w:rsidR="003671C0" w:rsidRDefault="003671C0"/>
    <w:p w14:paraId="136168BD" w14:textId="6AE737D7" w:rsidR="00311564" w:rsidRDefault="003671C0">
      <w:r w:rsidRPr="00311564">
        <w:rPr>
          <w:noProof/>
        </w:rPr>
        <w:drawing>
          <wp:anchor distT="0" distB="0" distL="114300" distR="114300" simplePos="0" relativeHeight="251671552" behindDoc="1" locked="0" layoutInCell="1" allowOverlap="1" wp14:anchorId="111F412E" wp14:editId="59F6C4C2">
            <wp:simplePos x="0" y="0"/>
            <wp:positionH relativeFrom="column">
              <wp:posOffset>-268941</wp:posOffset>
            </wp:positionH>
            <wp:positionV relativeFrom="page">
              <wp:posOffset>8029815</wp:posOffset>
            </wp:positionV>
            <wp:extent cx="6661785" cy="1681981"/>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67833" r="1594" b="6361"/>
                    <a:stretch/>
                  </pic:blipFill>
                  <pic:spPr bwMode="auto">
                    <a:xfrm>
                      <a:off x="0" y="0"/>
                      <a:ext cx="6673984" cy="1685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1564">
        <w:rPr>
          <w:noProof/>
        </w:rPr>
        <w:drawing>
          <wp:anchor distT="0" distB="0" distL="114300" distR="114300" simplePos="0" relativeHeight="251670528" behindDoc="1" locked="0" layoutInCell="1" allowOverlap="1" wp14:anchorId="4981A1FD" wp14:editId="5B817101">
            <wp:simplePos x="0" y="0"/>
            <wp:positionH relativeFrom="column">
              <wp:posOffset>189865</wp:posOffset>
            </wp:positionH>
            <wp:positionV relativeFrom="page">
              <wp:posOffset>5362004</wp:posOffset>
            </wp:positionV>
            <wp:extent cx="5739130" cy="25869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1860" r="3419" b="10080"/>
                    <a:stretch/>
                  </pic:blipFill>
                  <pic:spPr bwMode="auto">
                    <a:xfrm>
                      <a:off x="0" y="0"/>
                      <a:ext cx="5739130" cy="258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1564">
        <w:br w:type="page"/>
      </w:r>
    </w:p>
    <w:p w14:paraId="701EB369" w14:textId="185BADDE" w:rsidR="003671C0" w:rsidRDefault="003671C0">
      <w:pPr>
        <w:rPr>
          <w:noProof/>
        </w:rPr>
      </w:pPr>
      <w:r>
        <w:rPr>
          <w:noProof/>
        </w:rPr>
        <w:lastRenderedPageBreak/>
        <w:drawing>
          <wp:anchor distT="0" distB="0" distL="114300" distR="114300" simplePos="0" relativeHeight="251673600" behindDoc="1" locked="0" layoutInCell="1" allowOverlap="1" wp14:anchorId="127732DF" wp14:editId="051FF0D0">
            <wp:simplePos x="0" y="0"/>
            <wp:positionH relativeFrom="column">
              <wp:posOffset>-268605</wp:posOffset>
            </wp:positionH>
            <wp:positionV relativeFrom="page">
              <wp:posOffset>690944</wp:posOffset>
            </wp:positionV>
            <wp:extent cx="6637919" cy="3503919"/>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919" cy="35039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0E903D6A" wp14:editId="27472501">
                <wp:simplePos x="0" y="0"/>
                <wp:positionH relativeFrom="column">
                  <wp:posOffset>1836420</wp:posOffset>
                </wp:positionH>
                <wp:positionV relativeFrom="page">
                  <wp:posOffset>59626</wp:posOffset>
                </wp:positionV>
                <wp:extent cx="1967113" cy="13716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967113" cy="1371600"/>
                        </a:xfrm>
                        <a:prstGeom prst="rect">
                          <a:avLst/>
                        </a:prstGeom>
                        <a:noFill/>
                        <a:ln>
                          <a:noFill/>
                        </a:ln>
                      </wps:spPr>
                      <wps:txbx>
                        <w:txbxContent>
                          <w:p w14:paraId="23D05DC5" w14:textId="3C711E64" w:rsidR="004D6149" w:rsidRPr="0005227C" w:rsidRDefault="004D6149" w:rsidP="00E72CB8">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Infinix</w:t>
                            </w:r>
                          </w:p>
                          <w:p w14:paraId="0BAA01E5" w14:textId="77777777" w:rsidR="004D6149" w:rsidRPr="0005227C" w:rsidRDefault="004D6149" w:rsidP="00E72CB8">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0E903D6A" id="Text Box 18" o:spid="_x0000_s1028" type="#_x0000_t202" style="position:absolute;margin-left:144.6pt;margin-top:4.7pt;width:154.9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" filled="f" stroked="f">
                <v:textbox>
                  <w:txbxContent>
                    <w:p w14:paraId="23D05DC5" w14:textId="3C711E64" w:rsidR="004D6149" w:rsidRPr="0005227C" w:rsidRDefault="004D6149" w:rsidP="00E72CB8">
                      <w:pPr>
                        <w:jc w:val="cente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Infinix</w:t>
                      </w:r>
                    </w:p>
                    <w:p w14:paraId="0BAA01E5" w14:textId="77777777" w:rsidR="004D6149" w:rsidRPr="0005227C" w:rsidRDefault="004D6149" w:rsidP="00E72CB8">
                      <w:pPr>
                        <w:rPr>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v:textbox>
                <w10:wrap anchory="page"/>
              </v:shape>
            </w:pict>
          </mc:Fallback>
        </mc:AlternateContent>
      </w:r>
    </w:p>
    <w:p w14:paraId="560E2473" w14:textId="5EF5D791" w:rsidR="00E72CB8" w:rsidRDefault="00E72CB8">
      <w:pPr>
        <w:rPr>
          <w:noProof/>
        </w:rPr>
      </w:pPr>
    </w:p>
    <w:p w14:paraId="5874371E" w14:textId="5EE46BE5" w:rsidR="00E72CB8" w:rsidRDefault="00E72CB8">
      <w:pPr>
        <w:rPr>
          <w:noProof/>
        </w:rPr>
      </w:pPr>
    </w:p>
    <w:p w14:paraId="731EA060" w14:textId="661D77FA" w:rsidR="00E72CB8" w:rsidRDefault="00E72CB8">
      <w:pPr>
        <w:rPr>
          <w:noProof/>
        </w:rPr>
      </w:pPr>
    </w:p>
    <w:p w14:paraId="588277DD" w14:textId="23D8A65C" w:rsidR="00E72CB8" w:rsidRDefault="00E72CB8">
      <w:pPr>
        <w:rPr>
          <w:noProof/>
        </w:rPr>
      </w:pPr>
    </w:p>
    <w:p w14:paraId="67C9855F" w14:textId="4919DE69" w:rsidR="00E72CB8" w:rsidRDefault="00E72CB8">
      <w:pPr>
        <w:rPr>
          <w:noProof/>
        </w:rPr>
      </w:pPr>
    </w:p>
    <w:p w14:paraId="03BE4B29" w14:textId="5DA4D6E8" w:rsidR="00E72CB8" w:rsidRDefault="00E72CB8">
      <w:pPr>
        <w:rPr>
          <w:noProof/>
        </w:rPr>
      </w:pPr>
    </w:p>
    <w:p w14:paraId="5E25EFC3" w14:textId="39691221" w:rsidR="00E72CB8" w:rsidRDefault="00E72CB8">
      <w:pPr>
        <w:rPr>
          <w:noProof/>
        </w:rPr>
      </w:pPr>
    </w:p>
    <w:p w14:paraId="5F8AF58D" w14:textId="44365DC4" w:rsidR="00E72CB8" w:rsidRDefault="00E72CB8"/>
    <w:p w14:paraId="14E62FF5" w14:textId="3480A209" w:rsidR="00E72CB8" w:rsidRDefault="00E72CB8">
      <w:pPr>
        <w:rPr>
          <w:noProof/>
        </w:rPr>
      </w:pPr>
    </w:p>
    <w:p w14:paraId="45909138" w14:textId="21EE8FA1" w:rsidR="00E72CB8" w:rsidRDefault="00E72CB8">
      <w:pPr>
        <w:rPr>
          <w:noProof/>
        </w:rPr>
      </w:pPr>
    </w:p>
    <w:p w14:paraId="5BD5C46D" w14:textId="77777777" w:rsidR="00E40922" w:rsidRDefault="00E40922">
      <w:pPr>
        <w:rPr>
          <w:noProof/>
        </w:rPr>
      </w:pPr>
    </w:p>
    <w:p w14:paraId="53DBECED" w14:textId="315D1AB1" w:rsidR="003174CF" w:rsidRDefault="00E40922">
      <w:pPr>
        <w:rPr>
          <w:noProof/>
        </w:rPr>
      </w:pPr>
      <w:r>
        <w:rPr>
          <w:noProof/>
        </w:rPr>
        <w:drawing>
          <wp:anchor distT="0" distB="0" distL="114300" distR="114300" simplePos="0" relativeHeight="251674624" behindDoc="1" locked="0" layoutInCell="1" allowOverlap="1" wp14:anchorId="2947F14A" wp14:editId="26449D8E">
            <wp:simplePos x="0" y="0"/>
            <wp:positionH relativeFrom="column">
              <wp:posOffset>-342900</wp:posOffset>
            </wp:positionH>
            <wp:positionV relativeFrom="page">
              <wp:posOffset>4132385</wp:posOffset>
            </wp:positionV>
            <wp:extent cx="6652895" cy="2303584"/>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7458" r="3593" b="33213"/>
                    <a:stretch/>
                  </pic:blipFill>
                  <pic:spPr bwMode="auto">
                    <a:xfrm>
                      <a:off x="0" y="0"/>
                      <a:ext cx="6655431" cy="2304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D673E0" w14:textId="29EF4B0E" w:rsidR="00E72CB8" w:rsidRDefault="00E72CB8">
      <w:pPr>
        <w:rPr>
          <w:noProof/>
        </w:rPr>
      </w:pPr>
    </w:p>
    <w:p w14:paraId="7F2CF898" w14:textId="53A0FBF9" w:rsidR="00E72CB8" w:rsidRDefault="00E72CB8">
      <w:pPr>
        <w:rPr>
          <w:noProof/>
        </w:rPr>
      </w:pPr>
    </w:p>
    <w:p w14:paraId="0217F066" w14:textId="407B731C" w:rsidR="00E72CB8" w:rsidRDefault="00E72CB8">
      <w:pPr>
        <w:rPr>
          <w:noProof/>
        </w:rPr>
      </w:pPr>
    </w:p>
    <w:p w14:paraId="1DF1E0DE" w14:textId="53B83A87" w:rsidR="00A15909" w:rsidRDefault="00A15909"/>
    <w:p w14:paraId="4A05874E" w14:textId="4325731C" w:rsidR="003671C0" w:rsidRDefault="003671C0">
      <w:pPr>
        <w:rPr>
          <w:noProof/>
        </w:rPr>
      </w:pPr>
    </w:p>
    <w:p w14:paraId="4F412F34" w14:textId="63986615" w:rsidR="003174CF" w:rsidRDefault="003174CF">
      <w:pPr>
        <w:rPr>
          <w:noProof/>
        </w:rPr>
      </w:pPr>
    </w:p>
    <w:p w14:paraId="7CE1E0CE" w14:textId="709CDEEF" w:rsidR="003174CF" w:rsidRDefault="003174CF">
      <w:pPr>
        <w:rPr>
          <w:noProof/>
        </w:rPr>
      </w:pPr>
    </w:p>
    <w:p w14:paraId="20A4BA50" w14:textId="68911376" w:rsidR="003174CF" w:rsidRDefault="00E40922">
      <w:r>
        <w:rPr>
          <w:noProof/>
        </w:rPr>
        <w:drawing>
          <wp:anchor distT="0" distB="0" distL="114300" distR="114300" simplePos="0" relativeHeight="251677696" behindDoc="1" locked="0" layoutInCell="1" allowOverlap="1" wp14:anchorId="28FDBD71" wp14:editId="78BC3413">
            <wp:simplePos x="0" y="0"/>
            <wp:positionH relativeFrom="column">
              <wp:posOffset>-290146</wp:posOffset>
            </wp:positionH>
            <wp:positionV relativeFrom="page">
              <wp:posOffset>6435968</wp:posOffset>
            </wp:positionV>
            <wp:extent cx="6690995" cy="3480093"/>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25971" r="2275" b="5723"/>
                    <a:stretch/>
                  </pic:blipFill>
                  <pic:spPr bwMode="auto">
                    <a:xfrm>
                      <a:off x="0" y="0"/>
                      <a:ext cx="6694200" cy="34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B8867" w14:textId="4138B44F" w:rsidR="003174CF" w:rsidRDefault="003174CF">
      <w:r>
        <w:br w:type="page"/>
      </w:r>
    </w:p>
    <w:p w14:paraId="263F6594" w14:textId="63A0FD24" w:rsidR="003174CF" w:rsidRDefault="00B304DD">
      <w:pPr>
        <w:rPr>
          <w:noProof/>
        </w:rPr>
      </w:pPr>
      <w:ins w:id="0" w:author="ITBW COLLEGE OF IT" w:date="2024-10-15T07:29:00Z">
        <w:r>
          <w:rPr>
            <w:noProof/>
          </w:rPr>
          <w:lastRenderedPageBreak/>
          <mc:AlternateContent>
            <mc:Choice Requires="wps">
              <w:drawing>
                <wp:anchor distT="0" distB="0" distL="114300" distR="114300" simplePos="0" relativeHeight="251681792" behindDoc="0" locked="0" layoutInCell="1" allowOverlap="1" wp14:anchorId="535E3616" wp14:editId="00562FF7">
                  <wp:simplePos x="0" y="0"/>
                  <wp:positionH relativeFrom="column">
                    <wp:posOffset>1983838</wp:posOffset>
                  </wp:positionH>
                  <wp:positionV relativeFrom="page">
                    <wp:posOffset>26670</wp:posOffset>
                  </wp:positionV>
                  <wp:extent cx="1966595" cy="13716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966595" cy="1371600"/>
                          </a:xfrm>
                          <a:prstGeom prst="rect">
                            <a:avLst/>
                          </a:prstGeom>
                          <a:noFill/>
                          <a:ln>
                            <a:noFill/>
                          </a:ln>
                        </wps:spPr>
                        <wps:txbx>
                          <w:txbxContent>
                            <w:p w14:paraId="5095A652" w14:textId="1DAF169B" w:rsidR="004D6149" w:rsidRPr="0005227C" w:rsidRDefault="004D6149" w:rsidP="003174CF">
                              <w:pPr>
                                <w:jc w:val="center"/>
                                <w:rPr>
                                  <w:ins w:id="1" w:author="ITBW COLLEGE OF IT" w:date="2024-10-15T07:29:00Z"/>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Oppo</w:t>
                              </w:r>
                            </w:p>
                            <w:p w14:paraId="181A7574" w14:textId="77777777" w:rsidR="004D6149" w:rsidRPr="0005227C" w:rsidRDefault="004D6149" w:rsidP="003174CF">
                              <w:pPr>
                                <w:rPr>
                                  <w:ins w:id="2"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35E3616" id="Text Box 22" o:spid="_x0000_s1029" type="#_x0000_t202" style="position:absolute;margin-left:156.2pt;margin-top:2.1pt;width:154.85pt;height:10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" filled="f" stroked="f">
                  <v:textbox>
                    <w:txbxContent>
                      <w:p w14:paraId="5095A652" w14:textId="1DAF169B" w:rsidR="004D6149" w:rsidRPr="0005227C" w:rsidRDefault="004D6149" w:rsidP="003174CF">
                        <w:pPr>
                          <w:jc w:val="center"/>
                          <w:rPr>
                            <w:ins w:id="3" w:author="ITBW COLLEGE OF IT" w:date="2024-10-15T07:29:00Z"/>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Oppo</w:t>
                        </w:r>
                      </w:p>
                      <w:p w14:paraId="181A7574" w14:textId="77777777" w:rsidR="004D6149" w:rsidRPr="0005227C" w:rsidRDefault="004D6149" w:rsidP="003174CF">
                        <w:pPr>
                          <w:rPr>
                            <w:ins w:id="4"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v:textbox>
                  <w10:wrap anchory="page"/>
                </v:shape>
              </w:pict>
            </mc:Fallback>
          </mc:AlternateContent>
        </w:r>
      </w:ins>
      <w:r w:rsidR="00B75892">
        <w:rPr>
          <w:noProof/>
        </w:rPr>
        <w:drawing>
          <wp:anchor distT="0" distB="0" distL="114300" distR="114300" simplePos="0" relativeHeight="251679744" behindDoc="1" locked="0" layoutInCell="1" allowOverlap="1" wp14:anchorId="53BE6346" wp14:editId="44E990B7">
            <wp:simplePos x="0" y="0"/>
            <wp:positionH relativeFrom="column">
              <wp:posOffset>-305972</wp:posOffset>
            </wp:positionH>
            <wp:positionV relativeFrom="page">
              <wp:posOffset>701675</wp:posOffset>
            </wp:positionV>
            <wp:extent cx="6637655" cy="35032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84BA5" w14:textId="6B76D096" w:rsidR="003174CF" w:rsidRDefault="003174CF"/>
    <w:p w14:paraId="5CA27F2C" w14:textId="6EBCD5F7" w:rsidR="003174CF" w:rsidRDefault="003174CF"/>
    <w:p w14:paraId="3ADB7EC0" w14:textId="0B50B89B" w:rsidR="003174CF" w:rsidRDefault="003174CF">
      <w:pPr>
        <w:rPr>
          <w:noProof/>
        </w:rPr>
      </w:pPr>
    </w:p>
    <w:p w14:paraId="4F6E09D4" w14:textId="6FED3287" w:rsidR="003174CF" w:rsidRDefault="003174CF">
      <w:pPr>
        <w:rPr>
          <w:noProof/>
        </w:rPr>
      </w:pPr>
    </w:p>
    <w:p w14:paraId="7363404C" w14:textId="7CD3A6E5" w:rsidR="003174CF" w:rsidRDefault="003174CF">
      <w:pPr>
        <w:rPr>
          <w:noProof/>
        </w:rPr>
      </w:pPr>
    </w:p>
    <w:p w14:paraId="52A31176" w14:textId="25077598" w:rsidR="00E25B6F" w:rsidRDefault="00E25B6F">
      <w:pPr>
        <w:rPr>
          <w:noProof/>
        </w:rPr>
      </w:pPr>
    </w:p>
    <w:p w14:paraId="0B88BFBA" w14:textId="60E72077" w:rsidR="00B75892" w:rsidRDefault="00E25B6F">
      <w:pPr>
        <w:rPr>
          <w:ins w:id="5" w:author="ITBW COLLEGE OF IT" w:date="2024-10-15T07:29:00Z"/>
        </w:rPr>
      </w:pPr>
      <w:del w:id="6" w:author="ITBW COLLEGE OF IT" w:date="2024-10-15T07:29:00Z">
        <w:r>
          <w:rPr>
            <w:noProof/>
          </w:rPr>
          <w:drawing>
            <wp:anchor distT="0" distB="0" distL="114300" distR="114300" simplePos="0" relativeHeight="251691008" behindDoc="1" locked="0" layoutInCell="1" allowOverlap="1" wp14:anchorId="04BB0755" wp14:editId="4D3D56DA">
              <wp:simplePos x="0" y="0"/>
              <wp:positionH relativeFrom="column">
                <wp:posOffset>-315045</wp:posOffset>
              </wp:positionH>
              <wp:positionV relativeFrom="page">
                <wp:posOffset>4172430</wp:posOffset>
              </wp:positionV>
              <wp:extent cx="6636385" cy="2397419"/>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8079" r="1438" b="30243"/>
                      <a:stretch/>
                    </pic:blipFill>
                    <pic:spPr bwMode="auto">
                      <a:xfrm>
                        <a:off x="0" y="0"/>
                        <a:ext cx="6638381" cy="239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E00E4F3" wp14:editId="4DB3ACF1">
              <wp:simplePos x="0" y="0"/>
              <wp:positionH relativeFrom="column">
                <wp:posOffset>-313690</wp:posOffset>
              </wp:positionH>
              <wp:positionV relativeFrom="page">
                <wp:posOffset>6387844</wp:posOffset>
              </wp:positionV>
              <wp:extent cx="6636385" cy="35648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2409" r="2370" b="5698"/>
                      <a:stretch/>
                    </pic:blipFill>
                    <pic:spPr bwMode="auto">
                      <a:xfrm>
                        <a:off x="0" y="0"/>
                        <a:ext cx="6636385" cy="356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04EA85EC" w14:textId="2515590A" w:rsidR="00B75892" w:rsidRDefault="00B75892">
      <w:pPr>
        <w:rPr>
          <w:ins w:id="7" w:author="ITBW COLLEGE OF IT" w:date="2024-10-15T07:29:00Z"/>
        </w:rPr>
      </w:pPr>
      <w:ins w:id="8" w:author="ITBW COLLEGE OF IT" w:date="2024-10-15T07:29:00Z">
        <w:r>
          <w:rPr>
            <w:noProof/>
          </w:rPr>
          <w:drawing>
            <wp:anchor distT="0" distB="0" distL="114300" distR="114300" simplePos="0" relativeHeight="251683840" behindDoc="1" locked="0" layoutInCell="1" allowOverlap="1" wp14:anchorId="2E00E4F3" wp14:editId="4FE4516B">
              <wp:simplePos x="0" y="0"/>
              <wp:positionH relativeFrom="column">
                <wp:posOffset>-313055</wp:posOffset>
              </wp:positionH>
              <wp:positionV relativeFrom="page">
                <wp:posOffset>6357718</wp:posOffset>
              </wp:positionV>
              <wp:extent cx="6636385" cy="35648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2409" r="2370" b="5698"/>
                      <a:stretch/>
                    </pic:blipFill>
                    <pic:spPr bwMode="auto">
                      <a:xfrm>
                        <a:off x="0" y="0"/>
                        <a:ext cx="6636385" cy="356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04BB0755" wp14:editId="256E6961">
              <wp:simplePos x="0" y="0"/>
              <wp:positionH relativeFrom="column">
                <wp:posOffset>-313690</wp:posOffset>
              </wp:positionH>
              <wp:positionV relativeFrom="page">
                <wp:posOffset>4151093</wp:posOffset>
              </wp:positionV>
              <wp:extent cx="6636385" cy="239712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8079" r="1438" b="30243"/>
                      <a:stretch/>
                    </pic:blipFill>
                    <pic:spPr bwMode="auto">
                      <a:xfrm>
                        <a:off x="0" y="0"/>
                        <a:ext cx="663638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ins>
    </w:p>
    <w:p w14:paraId="2D0B8CD8" w14:textId="276259A9" w:rsidR="00B304DD" w:rsidRDefault="00E40922">
      <w:pPr>
        <w:rPr>
          <w:noProof/>
        </w:rPr>
      </w:pPr>
      <w:ins w:id="9" w:author="ITBW COLLEGE OF IT" w:date="2024-10-15T07:29:00Z">
        <w:r>
          <w:rPr>
            <w:noProof/>
          </w:rPr>
          <w:lastRenderedPageBreak/>
          <mc:AlternateContent>
            <mc:Choice Requires="wps">
              <w:drawing>
                <wp:anchor distT="0" distB="0" distL="114300" distR="114300" simplePos="0" relativeHeight="251696128" behindDoc="0" locked="0" layoutInCell="1" allowOverlap="1" wp14:anchorId="79931A28" wp14:editId="0154761B">
                  <wp:simplePos x="0" y="0"/>
                  <wp:positionH relativeFrom="column">
                    <wp:posOffset>1784985</wp:posOffset>
                  </wp:positionH>
                  <wp:positionV relativeFrom="page">
                    <wp:posOffset>28575</wp:posOffset>
                  </wp:positionV>
                  <wp:extent cx="2927350" cy="13716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927350" cy="1371600"/>
                          </a:xfrm>
                          <a:prstGeom prst="rect">
                            <a:avLst/>
                          </a:prstGeom>
                          <a:noFill/>
                          <a:ln>
                            <a:noFill/>
                          </a:ln>
                        </wps:spPr>
                        <wps:txbx>
                          <w:txbxContent>
                            <w:p w14:paraId="6D82AB04" w14:textId="4709520E" w:rsidR="004D6149" w:rsidRPr="0005227C" w:rsidRDefault="004D6149" w:rsidP="00B304DD">
                              <w:pPr>
                                <w:rPr>
                                  <w:ins w:id="10"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9931A28" id="Text Box 17" o:spid="_x0000_s1030" type="#_x0000_t202" style="position:absolute;margin-left:140.55pt;margin-top:2.25pt;width:230.5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" filled="f" stroked="f">
                  <v:textbox>
                    <w:txbxContent>
                      <w:p w14:paraId="6D82AB04" w14:textId="4709520E" w:rsidR="004D6149" w:rsidRPr="0005227C" w:rsidRDefault="004D6149" w:rsidP="00B304DD">
                        <w:pPr>
                          <w:rPr>
                            <w:ins w:id="11"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w:t>
                        </w:r>
                      </w:p>
                    </w:txbxContent>
                  </v:textbox>
                  <w10:wrap anchory="page"/>
                </v:shape>
              </w:pict>
            </mc:Fallback>
          </mc:AlternateContent>
        </w:r>
        <w:r w:rsidR="00B304DD">
          <w:rPr>
            <w:noProof/>
          </w:rPr>
          <w:drawing>
            <wp:anchor distT="0" distB="0" distL="114300" distR="114300" simplePos="0" relativeHeight="251685888" behindDoc="1" locked="0" layoutInCell="1" allowOverlap="1" wp14:anchorId="3DD70CD2" wp14:editId="3A4C77B9">
              <wp:simplePos x="0" y="0"/>
              <wp:positionH relativeFrom="column">
                <wp:posOffset>-304702</wp:posOffset>
              </wp:positionH>
              <wp:positionV relativeFrom="page">
                <wp:posOffset>619760</wp:posOffset>
              </wp:positionV>
              <wp:extent cx="6637655" cy="350329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B224A52" w14:textId="64168638" w:rsidR="00B304DD" w:rsidRDefault="00B304DD">
      <w:pPr>
        <w:rPr>
          <w:noProof/>
        </w:rPr>
      </w:pPr>
    </w:p>
    <w:p w14:paraId="03CEC0C6" w14:textId="43B48C32" w:rsidR="00B304DD" w:rsidRDefault="00B304DD">
      <w:pPr>
        <w:rPr>
          <w:noProof/>
        </w:rPr>
      </w:pPr>
    </w:p>
    <w:p w14:paraId="2ADF83DB" w14:textId="5F128D6F" w:rsidR="00B304DD" w:rsidRDefault="00B304DD"/>
    <w:p w14:paraId="2CB46FF1" w14:textId="1A7B29F6" w:rsidR="00B304DD" w:rsidRDefault="00B304DD">
      <w:r>
        <w:rPr>
          <w:noProof/>
        </w:rPr>
        <w:drawing>
          <wp:anchor distT="0" distB="0" distL="114300" distR="114300" simplePos="0" relativeHeight="251694080" behindDoc="1" locked="0" layoutInCell="1" allowOverlap="1" wp14:anchorId="210B596F" wp14:editId="64651BAB">
            <wp:simplePos x="0" y="0"/>
            <wp:positionH relativeFrom="column">
              <wp:posOffset>-298450</wp:posOffset>
            </wp:positionH>
            <wp:positionV relativeFrom="page">
              <wp:posOffset>6497320</wp:posOffset>
            </wp:positionV>
            <wp:extent cx="6691630" cy="3402330"/>
            <wp:effectExtent l="0" t="0" r="0" b="7620"/>
            <wp:wrapTight wrapText="bothSides">
              <wp:wrapPolygon edited="0">
                <wp:start x="0" y="0"/>
                <wp:lineTo x="0" y="21527"/>
                <wp:lineTo x="21522" y="21527"/>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4744" r="1923" b="6114"/>
                    <a:stretch/>
                  </pic:blipFill>
                  <pic:spPr bwMode="auto">
                    <a:xfrm>
                      <a:off x="0" y="0"/>
                      <a:ext cx="6691630" cy="340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42E71196" wp14:editId="0205911F">
            <wp:simplePos x="0" y="0"/>
            <wp:positionH relativeFrom="column">
              <wp:posOffset>-297815</wp:posOffset>
            </wp:positionH>
            <wp:positionV relativeFrom="page">
              <wp:posOffset>4044217</wp:posOffset>
            </wp:positionV>
            <wp:extent cx="6635750" cy="24701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8541" r="1733" b="33917"/>
                    <a:stretch/>
                  </pic:blipFill>
                  <pic:spPr bwMode="auto">
                    <a:xfrm>
                      <a:off x="0" y="0"/>
                      <a:ext cx="6635750" cy="247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d="12" w:author="ITBW COLLEGE OF IT" w:date="2024-10-15T07:29:00Z">
        <w:r>
          <w:rPr>
            <w:noProof/>
          </w:rPr>
          <mc:AlternateContent>
            <mc:Choice Requires="wps">
              <w:drawing>
                <wp:anchor distT="0" distB="0" distL="114300" distR="114300" simplePos="0" relativeHeight="251687936" behindDoc="0" locked="0" layoutInCell="1" allowOverlap="1" wp14:anchorId="04EB30DE" wp14:editId="1A238970">
                  <wp:simplePos x="0" y="0"/>
                  <wp:positionH relativeFrom="column">
                    <wp:posOffset>1483360</wp:posOffset>
                  </wp:positionH>
                  <wp:positionV relativeFrom="page">
                    <wp:posOffset>10097770</wp:posOffset>
                  </wp:positionV>
                  <wp:extent cx="3226435"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226435" cy="1371600"/>
                          </a:xfrm>
                          <a:prstGeom prst="rect">
                            <a:avLst/>
                          </a:prstGeom>
                          <a:noFill/>
                          <a:ln>
                            <a:noFill/>
                          </a:ln>
                        </wps:spPr>
                        <wps:txbx>
                          <w:txbxContent>
                            <w:p w14:paraId="2DB1F0A1" w14:textId="2A23049C" w:rsidR="004D6149" w:rsidRPr="00B304DD" w:rsidRDefault="004D6149" w:rsidP="00B75892">
                              <w:pPr>
                                <w:jc w:val="center"/>
                                <w:rPr>
                                  <w:ins w:id="13" w:author="ITBW COLLEGE OF IT" w:date="2024-10-15T07:29:00Z"/>
                                  <w:rFonts w:ascii="Adobe Garamond Pro Bold" w:hAnsi="Adobe Garamond Pro Bold"/>
                                  <w:color w:val="C00000"/>
                                  <w:sz w:val="70"/>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sidRPr="00B304DD">
                                <w:rPr>
                                  <w:rFonts w:ascii="Adobe Garamond Pro Bold" w:hAnsi="Adobe Garamond Pro Bold"/>
                                  <w:color w:val="C00000"/>
                                  <w:sz w:val="70"/>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w:t>
                              </w:r>
                            </w:p>
                            <w:p w14:paraId="1E692AEE" w14:textId="77777777" w:rsidR="004D6149" w:rsidRPr="00B304DD" w:rsidRDefault="004D6149" w:rsidP="00B75892">
                              <w:pPr>
                                <w:rPr>
                                  <w:ins w:id="14" w:author="ITBW COLLEGE OF IT" w:date="2024-10-15T07:29:00Z"/>
                                  <w:color w:val="C00000"/>
                                  <w:sz w:val="2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04EB30DE" id="Text Box 3" o:spid="_x0000_s1031" type="#_x0000_t202" style="position:absolute;margin-left:116.8pt;margin-top:795.1pt;width:254.05pt;height:1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" filled="f" stroked="f">
                  <v:textbox>
                    <w:txbxContent>
                      <w:p w14:paraId="2DB1F0A1" w14:textId="2A23049C" w:rsidR="004D6149" w:rsidRPr="00B304DD" w:rsidRDefault="004D6149" w:rsidP="00B75892">
                        <w:pPr>
                          <w:jc w:val="center"/>
                          <w:rPr>
                            <w:ins w:id="15" w:author="ITBW COLLEGE OF IT" w:date="2024-10-15T07:29:00Z"/>
                            <w:rFonts w:ascii="Adobe Garamond Pro Bold" w:hAnsi="Adobe Garamond Pro Bold"/>
                            <w:color w:val="C00000"/>
                            <w:sz w:val="70"/>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pPr>
                        <w:r w:rsidRPr="00B304DD">
                          <w:rPr>
                            <w:rFonts w:ascii="Adobe Garamond Pro Bold" w:hAnsi="Adobe Garamond Pro Bold"/>
                            <w:color w:val="C00000"/>
                            <w:sz w:val="70"/>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w:t>
                        </w:r>
                      </w:p>
                      <w:p w14:paraId="1E692AEE" w14:textId="77777777" w:rsidR="004D6149" w:rsidRPr="00B304DD" w:rsidRDefault="004D6149" w:rsidP="00B75892">
                        <w:pPr>
                          <w:rPr>
                            <w:ins w:id="16" w:author="ITBW COLLEGE OF IT" w:date="2024-10-15T07:29:00Z"/>
                            <w:color w:val="C00000"/>
                            <w:sz w:val="2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p>
                    </w:txbxContent>
                  </v:textbox>
                  <w10:wrap anchory="page"/>
                </v:shape>
              </w:pict>
            </mc:Fallback>
          </mc:AlternateContent>
        </w:r>
      </w:ins>
      <w:r>
        <w:br w:type="page"/>
      </w:r>
    </w:p>
    <w:p w14:paraId="0974A6DD" w14:textId="63C215CC" w:rsidR="00B304DD" w:rsidRDefault="00CA2E6D">
      <w:ins w:id="17" w:author="ITBW COLLEGE OF IT" w:date="2024-10-15T07:29:00Z">
        <w:r w:rsidRPr="00CA2E6D">
          <w:rPr>
            <w:noProof/>
          </w:rPr>
          <w:lastRenderedPageBreak/>
          <w:drawing>
            <wp:anchor distT="0" distB="0" distL="114300" distR="114300" simplePos="0" relativeHeight="251698176" behindDoc="1" locked="0" layoutInCell="1" allowOverlap="1" wp14:anchorId="5917E503" wp14:editId="671B2770">
              <wp:simplePos x="0" y="0"/>
              <wp:positionH relativeFrom="column">
                <wp:posOffset>-273050</wp:posOffset>
              </wp:positionH>
              <wp:positionV relativeFrom="page">
                <wp:posOffset>702847</wp:posOffset>
              </wp:positionV>
              <wp:extent cx="6637655" cy="3503295"/>
              <wp:effectExtent l="0" t="0" r="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2E6D">
          <w:rPr>
            <w:noProof/>
          </w:rPr>
          <mc:AlternateContent>
            <mc:Choice Requires="wps">
              <w:drawing>
                <wp:anchor distT="0" distB="0" distL="114300" distR="114300" simplePos="0" relativeHeight="251699200" behindDoc="0" locked="0" layoutInCell="1" allowOverlap="1" wp14:anchorId="5C1DD9C0" wp14:editId="27CB21C8">
                  <wp:simplePos x="0" y="0"/>
                  <wp:positionH relativeFrom="column">
                    <wp:posOffset>2320583</wp:posOffset>
                  </wp:positionH>
                  <wp:positionV relativeFrom="page">
                    <wp:posOffset>78740</wp:posOffset>
                  </wp:positionV>
                  <wp:extent cx="1512277" cy="13716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512277" cy="1371600"/>
                          </a:xfrm>
                          <a:prstGeom prst="rect">
                            <a:avLst/>
                          </a:prstGeom>
                          <a:noFill/>
                          <a:ln>
                            <a:noFill/>
                          </a:ln>
                        </wps:spPr>
                        <wps:txbx>
                          <w:txbxContent>
                            <w:p w14:paraId="0614604A" w14:textId="7165E0CD" w:rsidR="004D6149" w:rsidRPr="0005227C" w:rsidRDefault="004D6149" w:rsidP="00CA2E6D">
                              <w:pPr>
                                <w:rPr>
                                  <w:ins w:id="18"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Vivo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C1DD9C0" id="Text Box 19" o:spid="_x0000_s1032" type="#_x0000_t202" style="position:absolute;margin-left:182.7pt;margin-top:6.2pt;width:119.1pt;height:10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" filled="f" stroked="f">
                  <v:textbox>
                    <w:txbxContent>
                      <w:p w14:paraId="0614604A" w14:textId="7165E0CD" w:rsidR="004D6149" w:rsidRPr="0005227C" w:rsidRDefault="004D6149" w:rsidP="00CA2E6D">
                        <w:pPr>
                          <w:rPr>
                            <w:ins w:id="19"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Vivo</w:t>
                        </w:r>
                      </w:p>
                    </w:txbxContent>
                  </v:textbox>
                  <w10:wrap anchory="page"/>
                </v:shape>
              </w:pict>
            </mc:Fallback>
          </mc:AlternateContent>
        </w:r>
      </w:ins>
    </w:p>
    <w:p w14:paraId="315B21DD" w14:textId="14578E83" w:rsidR="00CA2E6D" w:rsidRDefault="00CA2E6D"/>
    <w:p w14:paraId="340E29C1" w14:textId="283885D8" w:rsidR="00CA2E6D" w:rsidRDefault="00CA2E6D"/>
    <w:p w14:paraId="74FFF879" w14:textId="0C76EEF9" w:rsidR="00CA2E6D" w:rsidRDefault="00CA2E6D">
      <w:r>
        <w:rPr>
          <w:noProof/>
        </w:rPr>
        <w:drawing>
          <wp:anchor distT="0" distB="0" distL="114300" distR="114300" simplePos="0" relativeHeight="251704320" behindDoc="1" locked="0" layoutInCell="1" allowOverlap="1" wp14:anchorId="6946F180" wp14:editId="72075D1E">
            <wp:simplePos x="0" y="0"/>
            <wp:positionH relativeFrom="column">
              <wp:posOffset>-316230</wp:posOffset>
            </wp:positionH>
            <wp:positionV relativeFrom="page">
              <wp:posOffset>4149725</wp:posOffset>
            </wp:positionV>
            <wp:extent cx="6717030" cy="2485390"/>
            <wp:effectExtent l="0" t="0" r="7620" b="0"/>
            <wp:wrapTight wrapText="bothSides">
              <wp:wrapPolygon edited="0">
                <wp:start x="0" y="0"/>
                <wp:lineTo x="0" y="21357"/>
                <wp:lineTo x="21563" y="21357"/>
                <wp:lineTo x="215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8935" r="2494" b="33918"/>
                    <a:stretch/>
                  </pic:blipFill>
                  <pic:spPr bwMode="auto">
                    <a:xfrm>
                      <a:off x="0" y="0"/>
                      <a:ext cx="6717030" cy="248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108F8522" wp14:editId="49BA76C9">
            <wp:simplePos x="0" y="0"/>
            <wp:positionH relativeFrom="column">
              <wp:posOffset>-316865</wp:posOffset>
            </wp:positionH>
            <wp:positionV relativeFrom="page">
              <wp:posOffset>6620510</wp:posOffset>
            </wp:positionV>
            <wp:extent cx="6717030" cy="3208655"/>
            <wp:effectExtent l="0" t="0" r="7620" b="0"/>
            <wp:wrapTight wrapText="bothSides">
              <wp:wrapPolygon edited="0">
                <wp:start x="0" y="0"/>
                <wp:lineTo x="0" y="21416"/>
                <wp:lineTo x="21563" y="21416"/>
                <wp:lineTo x="215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6430" r="2782" b="6699"/>
                    <a:stretch/>
                  </pic:blipFill>
                  <pic:spPr bwMode="auto">
                    <a:xfrm>
                      <a:off x="0" y="0"/>
                      <a:ext cx="6717030"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2C92A23" w14:textId="239DB721" w:rsidR="00CA2E6D" w:rsidRDefault="00CA2E6D">
      <w:pPr>
        <w:rPr>
          <w:noProof/>
        </w:rPr>
      </w:pPr>
      <w:ins w:id="20" w:author="ITBW COLLEGE OF IT" w:date="2024-10-15T07:29:00Z">
        <w:r w:rsidRPr="00CA2E6D">
          <w:rPr>
            <w:noProof/>
          </w:rPr>
          <w:lastRenderedPageBreak/>
          <mc:AlternateContent>
            <mc:Choice Requires="wps">
              <w:drawing>
                <wp:anchor distT="0" distB="0" distL="114300" distR="114300" simplePos="0" relativeHeight="251702272" behindDoc="0" locked="0" layoutInCell="1" allowOverlap="1" wp14:anchorId="233E853F" wp14:editId="0366F1E1">
                  <wp:simplePos x="0" y="0"/>
                  <wp:positionH relativeFrom="column">
                    <wp:posOffset>2159195</wp:posOffset>
                  </wp:positionH>
                  <wp:positionV relativeFrom="page">
                    <wp:posOffset>52705</wp:posOffset>
                  </wp:positionV>
                  <wp:extent cx="1889760" cy="13716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89760" cy="1371600"/>
                          </a:xfrm>
                          <a:prstGeom prst="rect">
                            <a:avLst/>
                          </a:prstGeom>
                          <a:noFill/>
                          <a:ln>
                            <a:noFill/>
                          </a:ln>
                        </wps:spPr>
                        <wps:txbx>
                          <w:txbxContent>
                            <w:p w14:paraId="2A8E38FC" w14:textId="1C42AE07" w:rsidR="004D6149" w:rsidRPr="0005227C" w:rsidRDefault="004D6149" w:rsidP="00CA2E6D">
                              <w:pPr>
                                <w:rPr>
                                  <w:ins w:id="21"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Tecno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233E853F" id="Text Box 26" o:spid="_x0000_s1033" type="#_x0000_t202" style="position:absolute;margin-left:170pt;margin-top:4.15pt;width:148.8pt;height:10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" filled="f" stroked="f">
                  <v:textbox>
                    <w:txbxContent>
                      <w:p w14:paraId="2A8E38FC" w14:textId="1C42AE07" w:rsidR="004D6149" w:rsidRPr="0005227C" w:rsidRDefault="004D6149" w:rsidP="00CA2E6D">
                        <w:pPr>
                          <w:rPr>
                            <w:ins w:id="22"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Tecno</w:t>
                        </w:r>
                      </w:p>
                    </w:txbxContent>
                  </v:textbox>
                  <w10:wrap anchory="page"/>
                </v:shape>
              </w:pict>
            </mc:Fallback>
          </mc:AlternateContent>
        </w:r>
        <w:r w:rsidRPr="00CA2E6D">
          <w:rPr>
            <w:noProof/>
          </w:rPr>
          <w:drawing>
            <wp:anchor distT="0" distB="0" distL="114300" distR="114300" simplePos="0" relativeHeight="251701248" behindDoc="1" locked="0" layoutInCell="1" allowOverlap="1" wp14:anchorId="5226ABB9" wp14:editId="16A431FF">
              <wp:simplePos x="0" y="0"/>
              <wp:positionH relativeFrom="column">
                <wp:posOffset>-236855</wp:posOffset>
              </wp:positionH>
              <wp:positionV relativeFrom="page">
                <wp:posOffset>659765</wp:posOffset>
              </wp:positionV>
              <wp:extent cx="6637655" cy="3503295"/>
              <wp:effectExtent l="0" t="0" r="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B8EA45E" w14:textId="77777777" w:rsidR="00CA2E6D" w:rsidRDefault="00CA2E6D">
      <w:pPr>
        <w:rPr>
          <w:noProof/>
        </w:rPr>
      </w:pPr>
    </w:p>
    <w:p w14:paraId="05AB1B70" w14:textId="77777777" w:rsidR="00CA2E6D" w:rsidRDefault="00CA2E6D">
      <w:pPr>
        <w:rPr>
          <w:noProof/>
        </w:rPr>
      </w:pPr>
    </w:p>
    <w:p w14:paraId="6A63FE20" w14:textId="383CE774" w:rsidR="00CA2E6D" w:rsidRDefault="00CA2E6D">
      <w:pPr>
        <w:rPr>
          <w:noProof/>
        </w:rPr>
      </w:pPr>
    </w:p>
    <w:p w14:paraId="13881B98" w14:textId="77777777" w:rsidR="00CA2E6D" w:rsidRDefault="00CA2E6D">
      <w:pPr>
        <w:rPr>
          <w:noProof/>
        </w:rPr>
      </w:pPr>
    </w:p>
    <w:p w14:paraId="71BD2298" w14:textId="03C063A1" w:rsidR="00CA2E6D" w:rsidRDefault="00CA2E6D">
      <w:pPr>
        <w:rPr>
          <w:noProof/>
        </w:rPr>
      </w:pPr>
      <w:r>
        <w:rPr>
          <w:noProof/>
        </w:rPr>
        <w:drawing>
          <wp:anchor distT="0" distB="0" distL="114300" distR="114300" simplePos="0" relativeHeight="251707392" behindDoc="1" locked="0" layoutInCell="1" allowOverlap="1" wp14:anchorId="1DACEAC5" wp14:editId="2E79A4BA">
            <wp:simplePos x="0" y="0"/>
            <wp:positionH relativeFrom="column">
              <wp:posOffset>-237392</wp:posOffset>
            </wp:positionH>
            <wp:positionV relativeFrom="page">
              <wp:posOffset>6594232</wp:posOffset>
            </wp:positionV>
            <wp:extent cx="6637655" cy="3323492"/>
            <wp:effectExtent l="0" t="0" r="0" b="0"/>
            <wp:wrapTight wrapText="bothSides">
              <wp:wrapPolygon edited="0">
                <wp:start x="0" y="0"/>
                <wp:lineTo x="0" y="21423"/>
                <wp:lineTo x="21511" y="21423"/>
                <wp:lineTo x="2151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5443" r="2032" b="7478"/>
                    <a:stretch/>
                  </pic:blipFill>
                  <pic:spPr bwMode="auto">
                    <a:xfrm>
                      <a:off x="0" y="0"/>
                      <a:ext cx="6641271" cy="3325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22253658" wp14:editId="0BB14AB7">
            <wp:simplePos x="0" y="0"/>
            <wp:positionH relativeFrom="column">
              <wp:posOffset>-237392</wp:posOffset>
            </wp:positionH>
            <wp:positionV relativeFrom="page">
              <wp:posOffset>4097215</wp:posOffset>
            </wp:positionV>
            <wp:extent cx="6637655" cy="2407955"/>
            <wp:effectExtent l="0" t="0" r="0" b="0"/>
            <wp:wrapTight wrapText="bothSides">
              <wp:wrapPolygon edited="0">
                <wp:start x="0" y="0"/>
                <wp:lineTo x="0" y="21361"/>
                <wp:lineTo x="21511" y="21361"/>
                <wp:lineTo x="215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8343" r="1775" b="33636"/>
                    <a:stretch/>
                  </pic:blipFill>
                  <pic:spPr bwMode="auto">
                    <a:xfrm>
                      <a:off x="0" y="0"/>
                      <a:ext cx="6645043" cy="241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4DD">
        <w:br w:type="page"/>
      </w:r>
    </w:p>
    <w:p w14:paraId="7F9F680C" w14:textId="617808D3" w:rsidR="00B304DD" w:rsidRDefault="00CA2E6D">
      <w:ins w:id="23" w:author="ITBW COLLEGE OF IT" w:date="2024-10-15T07:29:00Z">
        <w:r w:rsidRPr="00CA2E6D">
          <w:rPr>
            <w:noProof/>
          </w:rPr>
          <w:lastRenderedPageBreak/>
          <mc:AlternateContent>
            <mc:Choice Requires="wps">
              <w:drawing>
                <wp:anchor distT="0" distB="0" distL="114300" distR="114300" simplePos="0" relativeHeight="251710464" behindDoc="0" locked="0" layoutInCell="1" allowOverlap="1" wp14:anchorId="57BF9CCD" wp14:editId="0431423E">
                  <wp:simplePos x="0" y="0"/>
                  <wp:positionH relativeFrom="column">
                    <wp:posOffset>2188992</wp:posOffset>
                  </wp:positionH>
                  <wp:positionV relativeFrom="page">
                    <wp:posOffset>114300</wp:posOffset>
                  </wp:positionV>
                  <wp:extent cx="2048608" cy="13716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048608" cy="1371600"/>
                          </a:xfrm>
                          <a:prstGeom prst="rect">
                            <a:avLst/>
                          </a:prstGeom>
                          <a:noFill/>
                          <a:ln>
                            <a:noFill/>
                          </a:ln>
                        </wps:spPr>
                        <wps:txbx>
                          <w:txbxContent>
                            <w:p w14:paraId="425108EC" w14:textId="6ED9C10D" w:rsidR="004D6149" w:rsidRPr="0005227C" w:rsidRDefault="004D6149" w:rsidP="00CA2E6D">
                              <w:pPr>
                                <w:rPr>
                                  <w:ins w:id="24"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Realme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7BF9CCD" id="Text Box 33" o:spid="_x0000_s1034" type="#_x0000_t202" style="position:absolute;margin-left:172.35pt;margin-top:9pt;width:161.3pt;height:10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" filled="f" stroked="f">
                  <v:textbox>
                    <w:txbxContent>
                      <w:p w14:paraId="425108EC" w14:textId="6ED9C10D" w:rsidR="004D6149" w:rsidRPr="0005227C" w:rsidRDefault="004D6149" w:rsidP="00CA2E6D">
                        <w:pPr>
                          <w:rPr>
                            <w:ins w:id="25"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Realme</w:t>
                        </w:r>
                      </w:p>
                    </w:txbxContent>
                  </v:textbox>
                  <w10:wrap anchory="page"/>
                </v:shape>
              </w:pict>
            </mc:Fallback>
          </mc:AlternateContent>
        </w:r>
        <w:r w:rsidRPr="00CA2E6D">
          <w:rPr>
            <w:noProof/>
          </w:rPr>
          <w:drawing>
            <wp:anchor distT="0" distB="0" distL="114300" distR="114300" simplePos="0" relativeHeight="251709440" behindDoc="1" locked="0" layoutInCell="1" allowOverlap="1" wp14:anchorId="72CC279D" wp14:editId="141F2DA2">
              <wp:simplePos x="0" y="0"/>
              <wp:positionH relativeFrom="column">
                <wp:posOffset>-264160</wp:posOffset>
              </wp:positionH>
              <wp:positionV relativeFrom="page">
                <wp:posOffset>720725</wp:posOffset>
              </wp:positionV>
              <wp:extent cx="6637655" cy="35032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3D4FFB62" w14:textId="634D7B68" w:rsidR="00CA2E6D" w:rsidRDefault="00CA2E6D"/>
    <w:p w14:paraId="7F9AEB3B" w14:textId="30EB6A77" w:rsidR="00CA2E6D" w:rsidRDefault="00CA2E6D">
      <w:pPr>
        <w:rPr>
          <w:noProof/>
        </w:rPr>
      </w:pPr>
      <w:r>
        <w:rPr>
          <w:noProof/>
        </w:rPr>
        <w:drawing>
          <wp:anchor distT="0" distB="0" distL="114300" distR="114300" simplePos="0" relativeHeight="251712512" behindDoc="1" locked="0" layoutInCell="1" allowOverlap="1" wp14:anchorId="1EA60D82" wp14:editId="5163C3B3">
            <wp:simplePos x="0" y="0"/>
            <wp:positionH relativeFrom="column">
              <wp:posOffset>-316767</wp:posOffset>
            </wp:positionH>
            <wp:positionV relativeFrom="page">
              <wp:posOffset>6453505</wp:posOffset>
            </wp:positionV>
            <wp:extent cx="6637020" cy="3357880"/>
            <wp:effectExtent l="0" t="0" r="0" b="0"/>
            <wp:wrapTight wrapText="bothSides">
              <wp:wrapPolygon edited="0">
                <wp:start x="0" y="0"/>
                <wp:lineTo x="0" y="21445"/>
                <wp:lineTo x="21513" y="21445"/>
                <wp:lineTo x="2151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5247" r="1902" b="7092"/>
                    <a:stretch/>
                  </pic:blipFill>
                  <pic:spPr bwMode="auto">
                    <a:xfrm>
                      <a:off x="0" y="0"/>
                      <a:ext cx="6637020" cy="335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1" locked="0" layoutInCell="1" allowOverlap="1" wp14:anchorId="1B7CC9D6" wp14:editId="7B578A9B">
            <wp:simplePos x="0" y="0"/>
            <wp:positionH relativeFrom="column">
              <wp:posOffset>-307975</wp:posOffset>
            </wp:positionH>
            <wp:positionV relativeFrom="page">
              <wp:posOffset>4158615</wp:posOffset>
            </wp:positionV>
            <wp:extent cx="6636385" cy="2382520"/>
            <wp:effectExtent l="0" t="0" r="0" b="0"/>
            <wp:wrapTight wrapText="bothSides">
              <wp:wrapPolygon edited="0">
                <wp:start x="0" y="0"/>
                <wp:lineTo x="0" y="21416"/>
                <wp:lineTo x="21515" y="21416"/>
                <wp:lineTo x="2151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1558" r="1911" b="20112"/>
                    <a:stretch/>
                  </pic:blipFill>
                  <pic:spPr bwMode="auto">
                    <a:xfrm>
                      <a:off x="0" y="0"/>
                      <a:ext cx="6636385" cy="238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01D9EA" w14:textId="3FE682B1" w:rsidR="00CA2E6D" w:rsidRDefault="00E40922">
      <w:pPr>
        <w:rPr>
          <w:noProof/>
        </w:rPr>
      </w:pPr>
      <w:ins w:id="26" w:author="ITBW COLLEGE OF IT" w:date="2024-10-15T07:29:00Z">
        <w:r w:rsidRPr="00E40922">
          <w:rPr>
            <w:noProof/>
          </w:rPr>
          <w:lastRenderedPageBreak/>
          <mc:AlternateContent>
            <mc:Choice Requires="wps">
              <w:drawing>
                <wp:anchor distT="0" distB="0" distL="114300" distR="114300" simplePos="0" relativeHeight="251716608" behindDoc="0" locked="0" layoutInCell="1" allowOverlap="1" wp14:anchorId="611626CC" wp14:editId="230980FF">
                  <wp:simplePos x="0" y="0"/>
                  <wp:positionH relativeFrom="column">
                    <wp:posOffset>1994730</wp:posOffset>
                  </wp:positionH>
                  <wp:positionV relativeFrom="page">
                    <wp:posOffset>210820</wp:posOffset>
                  </wp:positionV>
                  <wp:extent cx="2479431" cy="13716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479431" cy="1371600"/>
                          </a:xfrm>
                          <a:prstGeom prst="rect">
                            <a:avLst/>
                          </a:prstGeom>
                          <a:noFill/>
                          <a:ln>
                            <a:noFill/>
                          </a:ln>
                        </wps:spPr>
                        <wps:txbx>
                          <w:txbxContent>
                            <w:p w14:paraId="1E3FEE64" w14:textId="6072D3C0" w:rsidR="004D6149" w:rsidRPr="0005227C" w:rsidRDefault="004D6149" w:rsidP="00E40922">
                              <w:pPr>
                                <w:rPr>
                                  <w:ins w:id="27"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611626CC" id="Text Box 37" o:spid="_x0000_s1035" type="#_x0000_t202" style="position:absolute;margin-left:157.05pt;margin-top:16.6pt;width:195.25pt;height:10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" filled="f" stroked="f">
                  <v:textbox>
                    <w:txbxContent>
                      <w:p w14:paraId="1E3FEE64" w14:textId="6072D3C0" w:rsidR="004D6149" w:rsidRPr="0005227C" w:rsidRDefault="004D6149" w:rsidP="00E40922">
                        <w:pPr>
                          <w:rPr>
                            <w:ins w:id="28"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About Us</w:t>
                        </w:r>
                      </w:p>
                    </w:txbxContent>
                  </v:textbox>
                  <w10:wrap anchory="page"/>
                </v:shape>
              </w:pict>
            </mc:Fallback>
          </mc:AlternateContent>
        </w:r>
        <w:r w:rsidRPr="00E40922">
          <w:rPr>
            <w:noProof/>
          </w:rPr>
          <w:drawing>
            <wp:anchor distT="0" distB="0" distL="114300" distR="114300" simplePos="0" relativeHeight="251715584" behindDoc="1" locked="0" layoutInCell="1" allowOverlap="1" wp14:anchorId="65336687" wp14:editId="0B6D44BE">
              <wp:simplePos x="0" y="0"/>
              <wp:positionH relativeFrom="column">
                <wp:posOffset>-289560</wp:posOffset>
              </wp:positionH>
              <wp:positionV relativeFrom="page">
                <wp:posOffset>820420</wp:posOffset>
              </wp:positionV>
              <wp:extent cx="6637655" cy="3503295"/>
              <wp:effectExtent l="0" t="0" r="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7F3FB561" w14:textId="6369F2C2" w:rsidR="00CA2E6D" w:rsidRDefault="00CA2E6D"/>
    <w:p w14:paraId="15CDE71F" w14:textId="3BCF28E1" w:rsidR="00CA2E6D" w:rsidRDefault="00CA2E6D"/>
    <w:p w14:paraId="6B38AB4F" w14:textId="77777777" w:rsidR="00E40922" w:rsidRDefault="00E40922">
      <w:r>
        <w:rPr>
          <w:noProof/>
        </w:rPr>
        <w:drawing>
          <wp:anchor distT="0" distB="0" distL="114300" distR="114300" simplePos="0" relativeHeight="251718656" behindDoc="1" locked="0" layoutInCell="1" allowOverlap="1" wp14:anchorId="50EDB5CD" wp14:editId="63098450">
            <wp:simplePos x="0" y="0"/>
            <wp:positionH relativeFrom="column">
              <wp:posOffset>-289560</wp:posOffset>
            </wp:positionH>
            <wp:positionV relativeFrom="page">
              <wp:posOffset>4311650</wp:posOffset>
            </wp:positionV>
            <wp:extent cx="6637655" cy="2566670"/>
            <wp:effectExtent l="0" t="0" r="0" b="5080"/>
            <wp:wrapTight wrapText="bothSides">
              <wp:wrapPolygon edited="0">
                <wp:start x="0" y="0"/>
                <wp:lineTo x="0" y="21482"/>
                <wp:lineTo x="21511" y="21482"/>
                <wp:lineTo x="2151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8540" r="1453" b="27215"/>
                    <a:stretch/>
                  </pic:blipFill>
                  <pic:spPr bwMode="auto">
                    <a:xfrm>
                      <a:off x="0" y="0"/>
                      <a:ext cx="6637655" cy="256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099A2AAC" wp14:editId="34ACC4E0">
            <wp:simplePos x="0" y="0"/>
            <wp:positionH relativeFrom="column">
              <wp:posOffset>-289560</wp:posOffset>
            </wp:positionH>
            <wp:positionV relativeFrom="page">
              <wp:posOffset>6671408</wp:posOffset>
            </wp:positionV>
            <wp:extent cx="6637655" cy="3564890"/>
            <wp:effectExtent l="0" t="0" r="0" b="0"/>
            <wp:wrapTight wrapText="bothSides">
              <wp:wrapPolygon edited="0">
                <wp:start x="0" y="0"/>
                <wp:lineTo x="0" y="21469"/>
                <wp:lineTo x="21511" y="21469"/>
                <wp:lineTo x="2151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9132" r="1464" b="5510"/>
                    <a:stretch/>
                  </pic:blipFill>
                  <pic:spPr bwMode="auto">
                    <a:xfrm>
                      <a:off x="0" y="0"/>
                      <a:ext cx="6637655" cy="356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CDC8" w14:textId="1E4AC108" w:rsidR="00CA2E6D" w:rsidRDefault="00CA2E6D">
      <w:r>
        <w:br w:type="page"/>
      </w:r>
    </w:p>
    <w:p w14:paraId="14030D17" w14:textId="5C28C5F4" w:rsidR="00CA2E6D" w:rsidRDefault="00E40922">
      <w:ins w:id="29" w:author="ITBW COLLEGE OF IT" w:date="2024-10-15T07:29:00Z">
        <w:r w:rsidRPr="00E40922">
          <w:rPr>
            <w:noProof/>
          </w:rPr>
          <w:lastRenderedPageBreak/>
          <mc:AlternateContent>
            <mc:Choice Requires="wps">
              <w:drawing>
                <wp:anchor distT="0" distB="0" distL="114300" distR="114300" simplePos="0" relativeHeight="251722752" behindDoc="0" locked="0" layoutInCell="1" allowOverlap="1" wp14:anchorId="51CC3D20" wp14:editId="41BD0002">
                  <wp:simplePos x="0" y="0"/>
                  <wp:positionH relativeFrom="column">
                    <wp:posOffset>2109372</wp:posOffset>
                  </wp:positionH>
                  <wp:positionV relativeFrom="page">
                    <wp:posOffset>43815</wp:posOffset>
                  </wp:positionV>
                  <wp:extent cx="2584939" cy="13716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84939" cy="1371600"/>
                          </a:xfrm>
                          <a:prstGeom prst="rect">
                            <a:avLst/>
                          </a:prstGeom>
                          <a:noFill/>
                          <a:ln>
                            <a:noFill/>
                          </a:ln>
                        </wps:spPr>
                        <wps:txbx>
                          <w:txbxContent>
                            <w:p w14:paraId="5305C3B9" w14:textId="4973D6B0" w:rsidR="004D6149" w:rsidRPr="0005227C" w:rsidRDefault="004D6149" w:rsidP="00E40922">
                              <w:pPr>
                                <w:rPr>
                                  <w:ins w:id="30"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Adopter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1CC3D20" id="Text Box 42" o:spid="_x0000_s1036" type="#_x0000_t202" style="position:absolute;margin-left:166.1pt;margin-top:3.45pt;width:203.55pt;height:10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" filled="f" stroked="f">
                  <v:textbox>
                    <w:txbxContent>
                      <w:p w14:paraId="5305C3B9" w14:textId="4973D6B0" w:rsidR="004D6149" w:rsidRPr="0005227C" w:rsidRDefault="004D6149" w:rsidP="00E40922">
                        <w:pPr>
                          <w:rPr>
                            <w:ins w:id="31"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Adopter</w:t>
                        </w:r>
                      </w:p>
                    </w:txbxContent>
                  </v:textbox>
                  <w10:wrap anchory="page"/>
                </v:shape>
              </w:pict>
            </mc:Fallback>
          </mc:AlternateContent>
        </w:r>
        <w:r w:rsidRPr="00E40922">
          <w:rPr>
            <w:noProof/>
          </w:rPr>
          <w:drawing>
            <wp:anchor distT="0" distB="0" distL="114300" distR="114300" simplePos="0" relativeHeight="251721728" behindDoc="1" locked="0" layoutInCell="1" allowOverlap="1" wp14:anchorId="22A937ED" wp14:editId="35F8B51E">
              <wp:simplePos x="0" y="0"/>
              <wp:positionH relativeFrom="column">
                <wp:posOffset>-281940</wp:posOffset>
              </wp:positionH>
              <wp:positionV relativeFrom="page">
                <wp:posOffset>652780</wp:posOffset>
              </wp:positionV>
              <wp:extent cx="6637655" cy="35032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8F46285" w14:textId="150DB0C0" w:rsidR="00E40922" w:rsidRDefault="00E40922">
      <w:pPr>
        <w:rPr>
          <w:noProof/>
        </w:rPr>
      </w:pPr>
      <w:r>
        <w:rPr>
          <w:noProof/>
        </w:rPr>
        <w:drawing>
          <wp:anchor distT="0" distB="0" distL="114300" distR="114300" simplePos="0" relativeHeight="251725824" behindDoc="1" locked="0" layoutInCell="1" allowOverlap="1" wp14:anchorId="5D891AC7" wp14:editId="53A6085C">
            <wp:simplePos x="0" y="0"/>
            <wp:positionH relativeFrom="column">
              <wp:posOffset>-281940</wp:posOffset>
            </wp:positionH>
            <wp:positionV relativeFrom="page">
              <wp:posOffset>6438363</wp:posOffset>
            </wp:positionV>
            <wp:extent cx="6637655" cy="3543300"/>
            <wp:effectExtent l="0" t="0" r="0" b="0"/>
            <wp:wrapTight wrapText="bothSides">
              <wp:wrapPolygon edited="0">
                <wp:start x="0" y="0"/>
                <wp:lineTo x="0" y="21484"/>
                <wp:lineTo x="21511" y="21484"/>
                <wp:lineTo x="2151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920" r="2057" b="8672"/>
                    <a:stretch/>
                  </pic:blipFill>
                  <pic:spPr bwMode="auto">
                    <a:xfrm>
                      <a:off x="0" y="0"/>
                      <a:ext cx="663765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1" locked="0" layoutInCell="1" allowOverlap="1" wp14:anchorId="522AE5DE" wp14:editId="239B86C4">
            <wp:simplePos x="0" y="0"/>
            <wp:positionH relativeFrom="column">
              <wp:posOffset>-281940</wp:posOffset>
            </wp:positionH>
            <wp:positionV relativeFrom="page">
              <wp:posOffset>4097020</wp:posOffset>
            </wp:positionV>
            <wp:extent cx="6637655" cy="2461260"/>
            <wp:effectExtent l="0" t="0" r="0" b="0"/>
            <wp:wrapTight wrapText="bothSides">
              <wp:wrapPolygon edited="0">
                <wp:start x="0" y="0"/>
                <wp:lineTo x="0" y="21399"/>
                <wp:lineTo x="21511" y="21399"/>
                <wp:lineTo x="2151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8738" r="2050" b="31553"/>
                    <a:stretch/>
                  </pic:blipFill>
                  <pic:spPr bwMode="auto">
                    <a:xfrm>
                      <a:off x="0" y="0"/>
                      <a:ext cx="6637655"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E6D">
        <w:br w:type="page"/>
      </w:r>
    </w:p>
    <w:p w14:paraId="518CA34B" w14:textId="24AE7407" w:rsidR="00E40922" w:rsidRDefault="00E40922">
      <w:pPr>
        <w:rPr>
          <w:noProof/>
        </w:rPr>
      </w:pPr>
      <w:ins w:id="32" w:author="ITBW COLLEGE OF IT" w:date="2024-10-15T07:29:00Z">
        <w:r w:rsidRPr="00E40922">
          <w:rPr>
            <w:noProof/>
          </w:rPr>
          <w:lastRenderedPageBreak/>
          <mc:AlternateContent>
            <mc:Choice Requires="wps">
              <w:drawing>
                <wp:anchor distT="0" distB="0" distL="114300" distR="114300" simplePos="0" relativeHeight="251728896" behindDoc="0" locked="0" layoutInCell="1" allowOverlap="1" wp14:anchorId="475A49D7" wp14:editId="6C1C0885">
                  <wp:simplePos x="0" y="0"/>
                  <wp:positionH relativeFrom="column">
                    <wp:posOffset>1766570</wp:posOffset>
                  </wp:positionH>
                  <wp:positionV relativeFrom="page">
                    <wp:posOffset>149225</wp:posOffset>
                  </wp:positionV>
                  <wp:extent cx="2584450" cy="13716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3A10D1AA" w14:textId="14E8CA52" w:rsidR="004D6149" w:rsidRPr="0005227C" w:rsidRDefault="004D6149" w:rsidP="00E40922">
                              <w:pPr>
                                <w:rPr>
                                  <w:ins w:id="33"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Back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475A49D7" id="Text Box 46" o:spid="_x0000_s1037" type="#_x0000_t202" style="position:absolute;margin-left:139.1pt;margin-top:11.75pt;width:203.5pt;height:1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" filled="f" stroked="f">
                  <v:textbox>
                    <w:txbxContent>
                      <w:p w14:paraId="3A10D1AA" w14:textId="14E8CA52" w:rsidR="004D6149" w:rsidRPr="0005227C" w:rsidRDefault="004D6149" w:rsidP="00E40922">
                        <w:pPr>
                          <w:rPr>
                            <w:ins w:id="34"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Back Cover</w:t>
                        </w:r>
                      </w:p>
                    </w:txbxContent>
                  </v:textbox>
                  <w10:wrap anchory="page"/>
                </v:shape>
              </w:pict>
            </mc:Fallback>
          </mc:AlternateContent>
        </w:r>
        <w:r w:rsidRPr="00E40922">
          <w:rPr>
            <w:noProof/>
          </w:rPr>
          <w:drawing>
            <wp:anchor distT="0" distB="0" distL="114300" distR="114300" simplePos="0" relativeHeight="251727872" behindDoc="1" locked="0" layoutInCell="1" allowOverlap="1" wp14:anchorId="7A9C2C01" wp14:editId="0B867B43">
              <wp:simplePos x="0" y="0"/>
              <wp:positionH relativeFrom="column">
                <wp:posOffset>-272561</wp:posOffset>
              </wp:positionH>
              <wp:positionV relativeFrom="page">
                <wp:posOffset>758434</wp:posOffset>
              </wp:positionV>
              <wp:extent cx="6637655" cy="35032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49715EF" w14:textId="1436A46A" w:rsidR="00E40922" w:rsidRDefault="00E40922">
      <w:pPr>
        <w:rPr>
          <w:noProof/>
        </w:rPr>
      </w:pPr>
    </w:p>
    <w:p w14:paraId="261ECEBF" w14:textId="650EE087" w:rsidR="00CA2E6D" w:rsidRDefault="00CA2E6D"/>
    <w:p w14:paraId="1D8F1727" w14:textId="0915EF11" w:rsidR="00E40922" w:rsidRDefault="00E40922">
      <w:pPr>
        <w:rPr>
          <w:noProof/>
        </w:rPr>
      </w:pPr>
    </w:p>
    <w:p w14:paraId="4495FD15" w14:textId="374FCFEA" w:rsidR="00E40922" w:rsidRDefault="00E40922"/>
    <w:p w14:paraId="18DE9C34" w14:textId="11EA41EA" w:rsidR="00E40922" w:rsidRDefault="00C927C2">
      <w:r>
        <w:rPr>
          <w:noProof/>
        </w:rPr>
        <w:drawing>
          <wp:anchor distT="0" distB="0" distL="114300" distR="114300" simplePos="0" relativeHeight="251731968" behindDoc="1" locked="0" layoutInCell="1" allowOverlap="1" wp14:anchorId="015A644C" wp14:editId="69EF797F">
            <wp:simplePos x="0" y="0"/>
            <wp:positionH relativeFrom="column">
              <wp:posOffset>-264795</wp:posOffset>
            </wp:positionH>
            <wp:positionV relativeFrom="page">
              <wp:posOffset>6464300</wp:posOffset>
            </wp:positionV>
            <wp:extent cx="6637655" cy="3498850"/>
            <wp:effectExtent l="0" t="0" r="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7614" r="2212" b="6699"/>
                    <a:stretch/>
                  </pic:blipFill>
                  <pic:spPr bwMode="auto">
                    <a:xfrm>
                      <a:off x="0" y="0"/>
                      <a:ext cx="663765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1" locked="0" layoutInCell="1" allowOverlap="1" wp14:anchorId="08707CDF" wp14:editId="2314FACB">
            <wp:simplePos x="0" y="0"/>
            <wp:positionH relativeFrom="column">
              <wp:posOffset>-273050</wp:posOffset>
            </wp:positionH>
            <wp:positionV relativeFrom="page">
              <wp:posOffset>4158615</wp:posOffset>
            </wp:positionV>
            <wp:extent cx="6637655" cy="2355850"/>
            <wp:effectExtent l="0" t="0" r="0" b="6350"/>
            <wp:wrapTight wrapText="bothSides">
              <wp:wrapPolygon edited="0">
                <wp:start x="0" y="0"/>
                <wp:lineTo x="0" y="21484"/>
                <wp:lineTo x="21511" y="21484"/>
                <wp:lineTo x="2151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936" r="2156" b="34696"/>
                    <a:stretch/>
                  </pic:blipFill>
                  <pic:spPr bwMode="auto">
                    <a:xfrm>
                      <a:off x="0" y="0"/>
                      <a:ext cx="6637655"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922">
        <w:br w:type="page"/>
      </w:r>
    </w:p>
    <w:p w14:paraId="46DDC155" w14:textId="6B6056D1" w:rsidR="00E40922" w:rsidRDefault="00C927C2">
      <w:ins w:id="35" w:author="ITBW COLLEGE OF IT" w:date="2024-10-15T07:29:00Z">
        <w:r w:rsidRPr="00C927C2">
          <w:rPr>
            <w:noProof/>
          </w:rPr>
          <w:lastRenderedPageBreak/>
          <w:drawing>
            <wp:anchor distT="0" distB="0" distL="114300" distR="114300" simplePos="0" relativeHeight="251734016" behindDoc="1" locked="0" layoutInCell="1" allowOverlap="1" wp14:anchorId="6451E556" wp14:editId="31BAAA96">
              <wp:simplePos x="0" y="0"/>
              <wp:positionH relativeFrom="column">
                <wp:posOffset>-273685</wp:posOffset>
              </wp:positionH>
              <wp:positionV relativeFrom="page">
                <wp:posOffset>700405</wp:posOffset>
              </wp:positionV>
              <wp:extent cx="6637655" cy="35032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16246" r="2515" b="9074"/>
                      <a:stretch/>
                    </pic:blipFill>
                    <pic:spPr bwMode="auto">
                      <a:xfrm>
                        <a:off x="0" y="0"/>
                        <a:ext cx="6637655"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27C2">
          <w:rPr>
            <w:noProof/>
          </w:rPr>
          <mc:AlternateContent>
            <mc:Choice Requires="wps">
              <w:drawing>
                <wp:anchor distT="0" distB="0" distL="114300" distR="114300" simplePos="0" relativeHeight="251735040" behindDoc="0" locked="0" layoutInCell="1" allowOverlap="1" wp14:anchorId="5BE960E2" wp14:editId="5AACC97D">
                  <wp:simplePos x="0" y="0"/>
                  <wp:positionH relativeFrom="column">
                    <wp:posOffset>2115722</wp:posOffset>
                  </wp:positionH>
                  <wp:positionV relativeFrom="page">
                    <wp:posOffset>91440</wp:posOffset>
                  </wp:positionV>
                  <wp:extent cx="2584450" cy="13716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02D5B1EC" w14:textId="4280F40F" w:rsidR="004D6149" w:rsidRPr="0005227C" w:rsidRDefault="004D6149" w:rsidP="00C927C2">
                              <w:pPr>
                                <w:rPr>
                                  <w:ins w:id="36"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BE960E2" id="Text Box 50" o:spid="_x0000_s1038" type="#_x0000_t202" style="position:absolute;margin-left:166.6pt;margin-top:7.2pt;width:203.5pt;height:1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" filled="f" stroked="f">
                  <v:textbox>
                    <w:txbxContent>
                      <w:p w14:paraId="02D5B1EC" w14:textId="4280F40F" w:rsidR="004D6149" w:rsidRPr="0005227C" w:rsidRDefault="004D6149" w:rsidP="00C927C2">
                        <w:pPr>
                          <w:rPr>
                            <w:ins w:id="37"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Contact Us</w:t>
                        </w:r>
                      </w:p>
                    </w:txbxContent>
                  </v:textbox>
                  <w10:wrap anchory="page"/>
                </v:shape>
              </w:pict>
            </mc:Fallback>
          </mc:AlternateContent>
        </w:r>
      </w:ins>
    </w:p>
    <w:p w14:paraId="51A46EE3" w14:textId="77777777" w:rsidR="00C927C2" w:rsidRDefault="00C927C2">
      <w:pPr>
        <w:rPr>
          <w:noProof/>
        </w:rPr>
      </w:pPr>
    </w:p>
    <w:p w14:paraId="14A4D642" w14:textId="77777777" w:rsidR="00060444" w:rsidRDefault="00060444">
      <w:pPr>
        <w:rPr>
          <w:noProof/>
        </w:rPr>
      </w:pPr>
    </w:p>
    <w:p w14:paraId="7564FCDD" w14:textId="77777777" w:rsidR="00060444" w:rsidRDefault="00060444">
      <w:pPr>
        <w:rPr>
          <w:noProof/>
        </w:rPr>
      </w:pPr>
    </w:p>
    <w:p w14:paraId="2D7EA679" w14:textId="4EA04431" w:rsidR="00C927C2" w:rsidRDefault="00060444">
      <w:pPr>
        <w:rPr>
          <w:noProof/>
        </w:rPr>
      </w:pPr>
      <w:r>
        <w:rPr>
          <w:noProof/>
        </w:rPr>
        <w:drawing>
          <wp:anchor distT="0" distB="0" distL="114300" distR="114300" simplePos="0" relativeHeight="251738112" behindDoc="1" locked="0" layoutInCell="1" allowOverlap="1" wp14:anchorId="1B4F2E5A" wp14:editId="4110AA5C">
            <wp:simplePos x="0" y="0"/>
            <wp:positionH relativeFrom="column">
              <wp:posOffset>-298450</wp:posOffset>
            </wp:positionH>
            <wp:positionV relativeFrom="page">
              <wp:posOffset>6584217</wp:posOffset>
            </wp:positionV>
            <wp:extent cx="6667124" cy="3516385"/>
            <wp:effectExtent l="0" t="0" r="635"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385" r="1762" b="7298"/>
                    <a:stretch/>
                  </pic:blipFill>
                  <pic:spPr bwMode="auto">
                    <a:xfrm>
                      <a:off x="0" y="0"/>
                      <a:ext cx="6667124" cy="351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7C2">
        <w:rPr>
          <w:noProof/>
        </w:rPr>
        <w:drawing>
          <wp:anchor distT="0" distB="0" distL="114300" distR="114300" simplePos="0" relativeHeight="251737088" behindDoc="1" locked="0" layoutInCell="1" allowOverlap="1" wp14:anchorId="4237C105" wp14:editId="094931E2">
            <wp:simplePos x="0" y="0"/>
            <wp:positionH relativeFrom="column">
              <wp:posOffset>-264795</wp:posOffset>
            </wp:positionH>
            <wp:positionV relativeFrom="page">
              <wp:posOffset>4157247</wp:posOffset>
            </wp:positionV>
            <wp:extent cx="6628765" cy="2434590"/>
            <wp:effectExtent l="0" t="0" r="635" b="3810"/>
            <wp:wrapTight wrapText="bothSides">
              <wp:wrapPolygon edited="0">
                <wp:start x="0" y="0"/>
                <wp:lineTo x="0" y="21465"/>
                <wp:lineTo x="21540" y="21465"/>
                <wp:lineTo x="215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7949" r="2355" b="27416"/>
                    <a:stretch/>
                  </pic:blipFill>
                  <pic:spPr bwMode="auto">
                    <a:xfrm>
                      <a:off x="0" y="0"/>
                      <a:ext cx="6628765" cy="243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0922">
        <w:br w:type="page"/>
      </w:r>
    </w:p>
    <w:p w14:paraId="4AFC10BE" w14:textId="3D35AFE8"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ins w:id="38" w:author="ITBW COLLEGE OF IT" w:date="2024-10-15T07:29:00Z">
        <w:r w:rsidRPr="00C927C2">
          <w:rPr>
            <w:noProof/>
          </w:rPr>
          <w:lastRenderedPageBreak/>
          <mc:AlternateContent>
            <mc:Choice Requires="wps">
              <w:drawing>
                <wp:anchor distT="0" distB="0" distL="114300" distR="114300" simplePos="0" relativeHeight="251740160" behindDoc="0" locked="0" layoutInCell="1" allowOverlap="1" wp14:anchorId="095FF917" wp14:editId="64C5A095">
                  <wp:simplePos x="0" y="0"/>
                  <wp:positionH relativeFrom="column">
                    <wp:posOffset>1529861</wp:posOffset>
                  </wp:positionH>
                  <wp:positionV relativeFrom="page">
                    <wp:posOffset>140677</wp:posOffset>
                  </wp:positionV>
                  <wp:extent cx="2584450" cy="13716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436B2AAA" w14:textId="77777777" w:rsidR="004D6149" w:rsidRPr="0005227C" w:rsidRDefault="004D6149" w:rsidP="00B548E2">
                              <w:pPr>
                                <w:rPr>
                                  <w:ins w:id="39"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095FF917" id="Text Box 4" o:spid="_x0000_s1039" type="#_x0000_t202" style="position:absolute;margin-left:120.45pt;margin-top:11.1pt;width:203.5pt;height:1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" filled="f" stroked="f">
                  <v:textbox>
                    <w:txbxContent>
                      <w:p w14:paraId="436B2AAA" w14:textId="77777777" w:rsidR="004D6149" w:rsidRPr="0005227C" w:rsidRDefault="004D6149" w:rsidP="00B548E2">
                        <w:pPr>
                          <w:rPr>
                            <w:ins w:id="40"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Index.html</w:t>
                        </w:r>
                      </w:p>
                    </w:txbxContent>
                  </v:textbox>
                  <w10:wrap anchory="page"/>
                </v:shape>
              </w:pict>
            </mc:Fallback>
          </mc:AlternateContent>
        </w:r>
      </w:ins>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DOCTYPE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html</w:t>
      </w:r>
      <w:r w:rsidRPr="00B548E2">
        <w:rPr>
          <w:rFonts w:ascii="Consolas" w:eastAsia="Times New Roman" w:hAnsi="Consolas" w:cs="Consolas"/>
          <w:color w:val="808080"/>
          <w:sz w:val="21"/>
          <w:szCs w:val="21"/>
        </w:rPr>
        <w:t>&gt;</w:t>
      </w:r>
    </w:p>
    <w:p w14:paraId="431B37E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html</w:t>
      </w:r>
      <w:r w:rsidRPr="00B548E2">
        <w:rPr>
          <w:rFonts w:ascii="Consolas" w:eastAsia="Times New Roman" w:hAnsi="Consolas" w:cs="Consolas"/>
          <w:color w:val="808080"/>
          <w:sz w:val="21"/>
          <w:szCs w:val="21"/>
        </w:rPr>
        <w:t>&gt;</w:t>
      </w:r>
    </w:p>
    <w:p w14:paraId="063D059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w:t>
      </w:r>
      <w:r w:rsidRPr="00B548E2">
        <w:rPr>
          <w:rFonts w:ascii="Consolas" w:eastAsia="Times New Roman" w:hAnsi="Consolas" w:cs="Consolas"/>
          <w:color w:val="808080"/>
          <w:sz w:val="21"/>
          <w:szCs w:val="21"/>
        </w:rPr>
        <w:t>&gt;</w:t>
      </w:r>
    </w:p>
    <w:p w14:paraId="6E0D50A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title</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Mobile Collection</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title</w:t>
      </w:r>
      <w:r w:rsidRPr="00B548E2">
        <w:rPr>
          <w:rFonts w:ascii="Consolas" w:eastAsia="Times New Roman" w:hAnsi="Consolas" w:cs="Consolas"/>
          <w:color w:val="808080"/>
          <w:sz w:val="21"/>
          <w:szCs w:val="21"/>
        </w:rPr>
        <w:t>&gt;</w:t>
      </w:r>
    </w:p>
    <w:p w14:paraId="0FDC9AE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'css/style.css'</w:t>
      </w:r>
      <w:r w:rsidRPr="00B548E2">
        <w:rPr>
          <w:rFonts w:ascii="Consolas" w:eastAsia="Times New Roman" w:hAnsi="Consolas" w:cs="Consolas"/>
          <w:color w:val="808080"/>
          <w:sz w:val="21"/>
          <w:szCs w:val="21"/>
        </w:rPr>
        <w:t>&gt;</w:t>
      </w:r>
    </w:p>
    <w:p w14:paraId="1D2F16E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"sliderengine/jquery.js"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328DD82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"sliderengine/amazingslider.js"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06AB552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type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"text/css"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"sliderengine/amazingslider-1.css"</w:t>
      </w:r>
      <w:r w:rsidRPr="00B548E2">
        <w:rPr>
          <w:rFonts w:ascii="Consolas" w:eastAsia="Times New Roman" w:hAnsi="Consolas" w:cs="Consolas"/>
          <w:color w:val="808080"/>
          <w:sz w:val="21"/>
          <w:szCs w:val="21"/>
        </w:rPr>
        <w:t>&gt;</w:t>
      </w:r>
    </w:p>
    <w:p w14:paraId="75ED5C2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"sliderengine/initslider-1.js"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2DF43DF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'js/script.js'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0DFA472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"https://cdn.jsdelivr.net/npm/bootstrap@5.3.3/dist/css/bootstrap.min.css"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808080"/>
          <w:sz w:val="21"/>
          <w:szCs w:val="21"/>
        </w:rPr>
        <w:t>&gt;</w:t>
      </w:r>
    </w:p>
    <w:p w14:paraId="5588B13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"https://cdn.jsdelivr.net/npm/bootstrap@5.3.3/dist/js/bootstrap.bundle.min.js"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78040D4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p>
    <w:p w14:paraId="4E7D7B3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style</w:t>
      </w:r>
      <w:r w:rsidRPr="00B548E2">
        <w:rPr>
          <w:rFonts w:ascii="Consolas" w:eastAsia="Times New Roman" w:hAnsi="Consolas" w:cs="Consolas"/>
          <w:color w:val="808080"/>
          <w:sz w:val="21"/>
          <w:szCs w:val="21"/>
        </w:rPr>
        <w:t>&gt;</w:t>
      </w:r>
    </w:p>
    <w:p w14:paraId="3EED9A1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D7BA7D"/>
          <w:sz w:val="21"/>
          <w:szCs w:val="21"/>
        </w:rPr>
        <w:t>h4</w:t>
      </w:r>
      <w:r w:rsidRPr="00B548E2">
        <w:rPr>
          <w:rFonts w:ascii="Consolas" w:eastAsia="Times New Roman" w:hAnsi="Consolas" w:cs="Consolas"/>
          <w:color w:val="D4D4D4"/>
          <w:sz w:val="21"/>
          <w:szCs w:val="21"/>
        </w:rPr>
        <w:t>{</w:t>
      </w:r>
    </w:p>
    <w:p w14:paraId="3C3E4B4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color</w:t>
      </w: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DCDCAA"/>
          <w:sz w:val="21"/>
          <w:szCs w:val="21"/>
        </w:rPr>
        <w:t>rgb</w:t>
      </w:r>
      <w:r w:rsidRPr="00B548E2">
        <w:rPr>
          <w:rFonts w:ascii="Consolas" w:eastAsia="Times New Roman" w:hAnsi="Consolas" w:cs="Consolas"/>
          <w:color w:val="D4D4D4"/>
          <w:sz w:val="21"/>
          <w:szCs w:val="21"/>
        </w:rPr>
        <w:t>(</w:t>
      </w:r>
      <w:proofErr w:type="gramEnd"/>
      <w:r w:rsidRPr="00B548E2">
        <w:rPr>
          <w:rFonts w:ascii="Consolas" w:eastAsia="Times New Roman" w:hAnsi="Consolas" w:cs="Consolas"/>
          <w:color w:val="B5CEA8"/>
          <w:sz w:val="21"/>
          <w:szCs w:val="21"/>
        </w:rPr>
        <w:t>239</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245</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250</w:t>
      </w:r>
      <w:r w:rsidRPr="00B548E2">
        <w:rPr>
          <w:rFonts w:ascii="Consolas" w:eastAsia="Times New Roman" w:hAnsi="Consolas" w:cs="Consolas"/>
          <w:color w:val="D4D4D4"/>
          <w:sz w:val="21"/>
          <w:szCs w:val="21"/>
        </w:rPr>
        <w:t>);</w:t>
      </w:r>
      <w:r w:rsidRPr="00B548E2">
        <w:rPr>
          <w:rFonts w:ascii="Consolas" w:eastAsia="Times New Roman" w:hAnsi="Consolas" w:cs="Consolas"/>
          <w:color w:val="9CDCFE"/>
          <w:sz w:val="21"/>
          <w:szCs w:val="21"/>
        </w:rPr>
        <w:t>font-family</w:t>
      </w:r>
      <w:r w:rsidRPr="00B548E2">
        <w:rPr>
          <w:rFonts w:ascii="Consolas" w:eastAsia="Times New Roman" w:hAnsi="Consolas" w:cs="Consolas"/>
          <w:color w:val="D4D4D4"/>
          <w:sz w:val="21"/>
          <w:szCs w:val="21"/>
        </w:rPr>
        <w:t xml:space="preserve">: Cambria, Cochin, </w:t>
      </w:r>
      <w:r w:rsidRPr="00B548E2">
        <w:rPr>
          <w:rFonts w:ascii="Consolas" w:eastAsia="Times New Roman" w:hAnsi="Consolas" w:cs="Consolas"/>
          <w:color w:val="CE9178"/>
          <w:sz w:val="21"/>
          <w:szCs w:val="21"/>
        </w:rPr>
        <w:t>Georgia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Times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'Times New Roman'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serif</w:t>
      </w:r>
      <w:r w:rsidRPr="00B548E2">
        <w:rPr>
          <w:rFonts w:ascii="Consolas" w:eastAsia="Times New Roman" w:hAnsi="Consolas" w:cs="Consolas"/>
          <w:color w:val="D4D4D4"/>
          <w:sz w:val="21"/>
          <w:szCs w:val="21"/>
        </w:rPr>
        <w:t>;</w:t>
      </w:r>
      <w:r w:rsidRPr="00B548E2">
        <w:rPr>
          <w:rFonts w:ascii="Consolas" w:eastAsia="Times New Roman" w:hAnsi="Consolas" w:cs="Consolas"/>
          <w:color w:val="9CDCFE"/>
          <w:sz w:val="21"/>
          <w:szCs w:val="21"/>
        </w:rPr>
        <w:t>font-size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35px</w:t>
      </w:r>
      <w:r w:rsidRPr="00B548E2">
        <w:rPr>
          <w:rFonts w:ascii="Consolas" w:eastAsia="Times New Roman" w:hAnsi="Consolas" w:cs="Consolas"/>
          <w:color w:val="D4D4D4"/>
          <w:sz w:val="21"/>
          <w:szCs w:val="21"/>
        </w:rPr>
        <w:t>;</w:t>
      </w:r>
    </w:p>
    <w:p w14:paraId="3CDA256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17DAA98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D7BA7D"/>
          <w:sz w:val="21"/>
          <w:szCs w:val="21"/>
        </w:rPr>
        <w:t>p</w:t>
      </w:r>
      <w:r w:rsidRPr="00B548E2">
        <w:rPr>
          <w:rFonts w:ascii="Consolas" w:eastAsia="Times New Roman" w:hAnsi="Consolas" w:cs="Consolas"/>
          <w:color w:val="D4D4D4"/>
          <w:sz w:val="21"/>
          <w:szCs w:val="21"/>
        </w:rPr>
        <w:t>{</w:t>
      </w:r>
      <w:proofErr w:type="gramEnd"/>
    </w:p>
    <w:p w14:paraId="3AA58AB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color</w:t>
      </w: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CE9178"/>
          <w:sz w:val="21"/>
          <w:szCs w:val="21"/>
        </w:rPr>
        <w:t>aliceblue</w:t>
      </w:r>
      <w:r w:rsidRPr="00B548E2">
        <w:rPr>
          <w:rFonts w:ascii="Consolas" w:eastAsia="Times New Roman" w:hAnsi="Consolas" w:cs="Consolas"/>
          <w:color w:val="D4D4D4"/>
          <w:sz w:val="21"/>
          <w:szCs w:val="21"/>
        </w:rPr>
        <w:t>;</w:t>
      </w:r>
      <w:r w:rsidRPr="00B548E2">
        <w:rPr>
          <w:rFonts w:ascii="Consolas" w:eastAsia="Times New Roman" w:hAnsi="Consolas" w:cs="Consolas"/>
          <w:color w:val="9CDCFE"/>
          <w:sz w:val="21"/>
          <w:szCs w:val="21"/>
        </w:rPr>
        <w:t>font</w:t>
      </w:r>
      <w:proofErr w:type="gramEnd"/>
      <w:r w:rsidRPr="00B548E2">
        <w:rPr>
          <w:rFonts w:ascii="Consolas" w:eastAsia="Times New Roman" w:hAnsi="Consolas" w:cs="Consolas"/>
          <w:color w:val="9CDCFE"/>
          <w:sz w:val="21"/>
          <w:szCs w:val="21"/>
        </w:rPr>
        <w:t>-family</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Arial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Helvetica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sans-serif</w:t>
      </w:r>
      <w:r w:rsidRPr="00B548E2">
        <w:rPr>
          <w:rFonts w:ascii="Consolas" w:eastAsia="Times New Roman" w:hAnsi="Consolas" w:cs="Consolas"/>
          <w:color w:val="D4D4D4"/>
          <w:sz w:val="21"/>
          <w:szCs w:val="21"/>
        </w:rPr>
        <w:t>;</w:t>
      </w:r>
    </w:p>
    <w:p w14:paraId="7BC7419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262BC65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D7BA7D"/>
          <w:sz w:val="21"/>
          <w:szCs w:val="21"/>
        </w:rPr>
        <w:t>.</w:t>
      </w:r>
      <w:proofErr w:type="gramStart"/>
      <w:r w:rsidRPr="00B548E2">
        <w:rPr>
          <w:rFonts w:ascii="Consolas" w:eastAsia="Times New Roman" w:hAnsi="Consolas" w:cs="Consolas"/>
          <w:color w:val="D7BA7D"/>
          <w:sz w:val="21"/>
          <w:szCs w:val="21"/>
        </w:rPr>
        <w:t>img:hover</w:t>
      </w:r>
      <w:proofErr w:type="gramEnd"/>
      <w:r w:rsidRPr="00B548E2">
        <w:rPr>
          <w:rFonts w:ascii="Consolas" w:eastAsia="Times New Roman" w:hAnsi="Consolas" w:cs="Consolas"/>
          <w:color w:val="D4D4D4"/>
          <w:sz w:val="21"/>
          <w:szCs w:val="21"/>
        </w:rPr>
        <w:t>{</w:t>
      </w:r>
    </w:p>
    <w:p w14:paraId="786425D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transition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2s</w:t>
      </w:r>
      <w:r w:rsidRPr="00B548E2">
        <w:rPr>
          <w:rFonts w:ascii="Consolas" w:eastAsia="Times New Roman" w:hAnsi="Consolas" w:cs="Consolas"/>
          <w:color w:val="D4D4D4"/>
          <w:sz w:val="21"/>
          <w:szCs w:val="21"/>
        </w:rPr>
        <w:t>;</w:t>
      </w:r>
    </w:p>
    <w:p w14:paraId="350D3C3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scale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1.1</w:t>
      </w:r>
      <w:r w:rsidRPr="00B548E2">
        <w:rPr>
          <w:rFonts w:ascii="Consolas" w:eastAsia="Times New Roman" w:hAnsi="Consolas" w:cs="Consolas"/>
          <w:color w:val="D4D4D4"/>
          <w:sz w:val="21"/>
          <w:szCs w:val="21"/>
        </w:rPr>
        <w:t>;</w:t>
      </w:r>
    </w:p>
    <w:p w14:paraId="57CCEFC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6C16F27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style</w:t>
      </w:r>
      <w:r w:rsidRPr="00B548E2">
        <w:rPr>
          <w:rFonts w:ascii="Consolas" w:eastAsia="Times New Roman" w:hAnsi="Consolas" w:cs="Consolas"/>
          <w:color w:val="808080"/>
          <w:sz w:val="21"/>
          <w:szCs w:val="21"/>
        </w:rPr>
        <w:t>&gt;</w:t>
      </w:r>
    </w:p>
    <w:p w14:paraId="47619FC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073B13E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w:t>
      </w:r>
      <w:r w:rsidRPr="00B548E2">
        <w:rPr>
          <w:rFonts w:ascii="Consolas" w:eastAsia="Times New Roman" w:hAnsi="Consolas" w:cs="Consolas"/>
          <w:color w:val="808080"/>
          <w:sz w:val="21"/>
          <w:szCs w:val="21"/>
        </w:rPr>
        <w:t>&gt;</w:t>
      </w:r>
    </w:p>
    <w:p w14:paraId="00761A8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body</w:t>
      </w:r>
      <w:r w:rsidRPr="00B548E2">
        <w:rPr>
          <w:rFonts w:ascii="Consolas" w:eastAsia="Times New Roman" w:hAnsi="Consolas" w:cs="Consolas"/>
          <w:color w:val="808080"/>
          <w:sz w:val="21"/>
          <w:szCs w:val="21"/>
        </w:rPr>
        <w:t>&gt;</w:t>
      </w:r>
    </w:p>
    <w:p w14:paraId="4DE519B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Header--&gt;</w:t>
      </w:r>
    </w:p>
    <w:p w14:paraId="6919604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"background-image: </w:t>
      </w:r>
      <w:proofErr w:type="gramStart"/>
      <w:r w:rsidRPr="00B548E2">
        <w:rPr>
          <w:rFonts w:ascii="Consolas" w:eastAsia="Times New Roman" w:hAnsi="Consolas" w:cs="Consolas"/>
          <w:color w:val="CE9178"/>
          <w:sz w:val="21"/>
          <w:szCs w:val="21"/>
        </w:rPr>
        <w:t>url(</w:t>
      </w:r>
      <w:proofErr w:type="gramEnd"/>
      <w:r w:rsidRPr="00B548E2">
        <w:rPr>
          <w:rFonts w:ascii="Consolas" w:eastAsia="Times New Roman" w:hAnsi="Consolas" w:cs="Consolas"/>
          <w:color w:val="CE9178"/>
          <w:sz w:val="21"/>
          <w:szCs w:val="21"/>
        </w:rPr>
        <w:t>Img/gradient\ \ 1.jpg);background-size: cover;"</w:t>
      </w:r>
      <w:r w:rsidRPr="00B548E2">
        <w:rPr>
          <w:rFonts w:ascii="Consolas" w:eastAsia="Times New Roman" w:hAnsi="Consolas" w:cs="Consolas"/>
          <w:color w:val="808080"/>
          <w:sz w:val="21"/>
          <w:szCs w:val="21"/>
        </w:rPr>
        <w:t>&gt;</w:t>
      </w:r>
    </w:p>
    <w:p w14:paraId="0D90137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"Img/300.png"</w:t>
      </w:r>
      <w:r w:rsidRPr="00B548E2">
        <w:rPr>
          <w:rFonts w:ascii="Consolas" w:eastAsia="Times New Roman" w:hAnsi="Consolas" w:cs="Consolas"/>
          <w:color w:val="808080"/>
          <w:sz w:val="21"/>
          <w:szCs w:val="21"/>
        </w:rPr>
        <w:t>/&gt;</w:t>
      </w:r>
    </w:p>
    <w:p w14:paraId="6B4847A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"Img/Mobile </w:t>
      </w:r>
      <w:proofErr w:type="gramStart"/>
      <w:r w:rsidRPr="00B548E2">
        <w:rPr>
          <w:rFonts w:ascii="Consolas" w:eastAsia="Times New Roman" w:hAnsi="Consolas" w:cs="Consolas"/>
          <w:color w:val="CE9178"/>
          <w:sz w:val="21"/>
          <w:szCs w:val="21"/>
        </w:rPr>
        <w:t>Collection  .</w:t>
      </w:r>
      <w:proofErr w:type="gramEnd"/>
      <w:r w:rsidRPr="00B548E2">
        <w:rPr>
          <w:rFonts w:ascii="Consolas" w:eastAsia="Times New Roman" w:hAnsi="Consolas" w:cs="Consolas"/>
          <w:color w:val="CE9178"/>
          <w:sz w:val="21"/>
          <w:szCs w:val="21"/>
        </w:rPr>
        <w:t>png"</w:t>
      </w:r>
      <w:r w:rsidRPr="00B548E2">
        <w:rPr>
          <w:rFonts w:ascii="Consolas" w:eastAsia="Times New Roman" w:hAnsi="Consolas" w:cs="Consolas"/>
          <w:color w:val="808080"/>
          <w:sz w:val="21"/>
          <w:szCs w:val="21"/>
        </w:rPr>
        <w:t>/&gt;</w:t>
      </w:r>
    </w:p>
    <w:p w14:paraId="4EF18FB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header</w:t>
      </w:r>
      <w:r w:rsidRPr="00B548E2">
        <w:rPr>
          <w:rFonts w:ascii="Consolas" w:eastAsia="Times New Roman" w:hAnsi="Consolas" w:cs="Consolas"/>
          <w:color w:val="808080"/>
          <w:sz w:val="21"/>
          <w:szCs w:val="21"/>
        </w:rPr>
        <w:t>&gt;</w:t>
      </w:r>
    </w:p>
    <w:p w14:paraId="2422FBE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
    <w:p w14:paraId="6D25BA8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Navber--&gt;</w:t>
      </w:r>
    </w:p>
    <w:p w14:paraId="5B70E9E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nav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'menu'</w:t>
      </w:r>
      <w:r w:rsidRPr="00B548E2">
        <w:rPr>
          <w:rFonts w:ascii="Consolas" w:eastAsia="Times New Roman" w:hAnsi="Consolas" w:cs="Consolas"/>
          <w:color w:val="808080"/>
          <w:sz w:val="21"/>
          <w:szCs w:val="21"/>
        </w:rPr>
        <w:t>&gt;</w:t>
      </w:r>
    </w:p>
    <w:p w14:paraId="15CA840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input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type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'checkbox'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'responsive-menu'</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onclick</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r w:rsidRPr="00B548E2">
        <w:rPr>
          <w:rFonts w:ascii="Consolas" w:eastAsia="Times New Roman" w:hAnsi="Consolas" w:cs="Consolas"/>
          <w:color w:val="DCDCAA"/>
          <w:sz w:val="21"/>
          <w:szCs w:val="21"/>
        </w:rPr>
        <w:t>updatemenu</w:t>
      </w:r>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label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label</w:t>
      </w:r>
      <w:r w:rsidRPr="00B548E2">
        <w:rPr>
          <w:rFonts w:ascii="Consolas" w:eastAsia="Times New Roman" w:hAnsi="Consolas" w:cs="Consolas"/>
          <w:color w:val="808080"/>
          <w:sz w:val="21"/>
          <w:szCs w:val="21"/>
        </w:rPr>
        <w:t>&gt;</w:t>
      </w:r>
    </w:p>
    <w:p w14:paraId="15371DF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7E84588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'index.html'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Home</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64512C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'dropdown-arrow'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'Brands.html'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Brands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12EF21B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'sub-menus'</w:t>
      </w:r>
      <w:r w:rsidRPr="00B548E2">
        <w:rPr>
          <w:rFonts w:ascii="Consolas" w:eastAsia="Times New Roman" w:hAnsi="Consolas" w:cs="Consolas"/>
          <w:color w:val="808080"/>
          <w:sz w:val="21"/>
          <w:szCs w:val="21"/>
        </w:rPr>
        <w:t>&gt;</w:t>
      </w:r>
    </w:p>
    <w:p w14:paraId="7AECF16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Infinix</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6EF69FD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Oppo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65DD7D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Sumsung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92E0E8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Vivo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6F0061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'Tecno.html'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Tecno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126914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Realme  .</w:t>
      </w:r>
      <w:proofErr w:type="gramEnd"/>
      <w:r w:rsidRPr="00B548E2">
        <w:rPr>
          <w:rFonts w:ascii="Consolas" w:eastAsia="Times New Roman" w:hAnsi="Consolas" w:cs="Consolas"/>
          <w:color w:val="CE9178"/>
          <w:sz w:val="21"/>
          <w:szCs w:val="21"/>
        </w:rPr>
        <w:t>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Realme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4F9FFA0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4746CE7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26B2D0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'About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About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64AB4D2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'dropdown-arrow'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'index.html'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Accessories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1ABC4C7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'sub-menus'</w:t>
      </w:r>
      <w:r w:rsidRPr="00B548E2">
        <w:rPr>
          <w:rFonts w:ascii="Consolas" w:eastAsia="Times New Roman" w:hAnsi="Consolas" w:cs="Consolas"/>
          <w:color w:val="808080"/>
          <w:sz w:val="21"/>
          <w:szCs w:val="21"/>
        </w:rPr>
        <w:t>&gt;</w:t>
      </w:r>
    </w:p>
    <w:p w14:paraId="44CEDDB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'Adopter.html'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Adopter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4F1C261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 Cover.html'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Back Cover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5EF440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4711DFC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3C23B8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'Contact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Contact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D72249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3EF1EB4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nav</w:t>
      </w:r>
      <w:r w:rsidRPr="00B548E2">
        <w:rPr>
          <w:rFonts w:ascii="Consolas" w:eastAsia="Times New Roman" w:hAnsi="Consolas" w:cs="Consolas"/>
          <w:color w:val="808080"/>
          <w:sz w:val="21"/>
          <w:szCs w:val="21"/>
        </w:rPr>
        <w:t>&gt;</w:t>
      </w:r>
    </w:p>
    <w:p w14:paraId="61DBCE6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4889DD1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6BF3CAD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marquee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"background-color:rgb(105, 18, 139); height: 48px;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h1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"margin-top: 3px; font-family: 'Gill Sans', 'Gill Sans MT', Calibri, 'Trebuchet MS', sans-serif; color: white;"</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Welcome To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span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"font-family: 'Gill Sans', 'Gill Sans MT', Calibri, 'Trebuchet MS', sans-serif; color: rgb(215, 230, 14);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MOBILE COLLECTION</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marquee</w:t>
      </w:r>
      <w:r w:rsidRPr="00B548E2">
        <w:rPr>
          <w:rFonts w:ascii="Consolas" w:eastAsia="Times New Roman" w:hAnsi="Consolas" w:cs="Consolas"/>
          <w:color w:val="808080"/>
          <w:sz w:val="21"/>
          <w:szCs w:val="21"/>
        </w:rPr>
        <w:t>&gt;</w:t>
      </w:r>
    </w:p>
    <w:p w14:paraId="02B9943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2478C50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482A468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Silider--&gt;</w:t>
      </w:r>
    </w:p>
    <w:p w14:paraId="18DF818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"amazingslider-wrapper"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"amazingslider-wrapper-1"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display:block</w:t>
      </w:r>
      <w:proofErr w:type="gramEnd"/>
      <w:r w:rsidRPr="00B548E2">
        <w:rPr>
          <w:rFonts w:ascii="Consolas" w:eastAsia="Times New Roman" w:hAnsi="Consolas" w:cs="Consolas"/>
          <w:color w:val="CE9178"/>
          <w:sz w:val="21"/>
          <w:szCs w:val="21"/>
        </w:rPr>
        <w:t>;position:relative;max-width:900px;margin:0px auto 56px;"</w:t>
      </w:r>
      <w:r w:rsidRPr="00B548E2">
        <w:rPr>
          <w:rFonts w:ascii="Consolas" w:eastAsia="Times New Roman" w:hAnsi="Consolas" w:cs="Consolas"/>
          <w:color w:val="808080"/>
          <w:sz w:val="21"/>
          <w:szCs w:val="21"/>
        </w:rPr>
        <w:t>&gt;</w:t>
      </w:r>
    </w:p>
    <w:p w14:paraId="5178060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display:block</w:t>
      </w:r>
      <w:proofErr w:type="gramEnd"/>
      <w:r w:rsidRPr="00B548E2">
        <w:rPr>
          <w:rFonts w:ascii="Consolas" w:eastAsia="Times New Roman" w:hAnsi="Consolas" w:cs="Consolas"/>
          <w:color w:val="CE9178"/>
          <w:sz w:val="21"/>
          <w:szCs w:val="21"/>
        </w:rPr>
        <w:t>;position:relative;margin:0 auto;"</w:t>
      </w:r>
      <w:r w:rsidRPr="00B548E2">
        <w:rPr>
          <w:rFonts w:ascii="Consolas" w:eastAsia="Times New Roman" w:hAnsi="Consolas" w:cs="Consolas"/>
          <w:color w:val="808080"/>
          <w:sz w:val="21"/>
          <w:szCs w:val="21"/>
        </w:rPr>
        <w:t>&gt;</w:t>
      </w:r>
    </w:p>
    <w:p w14:paraId="048B53E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"amazingslider-slides"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display:none</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w:t>
      </w:r>
    </w:p>
    <w:p w14:paraId="701E318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"images/Oppo%20%20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Oppo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15E46B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28CB589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1C131DC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2469611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"images/Realme%20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9BE590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1669C7F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732A378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5A0671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"images/Sumsung%20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59EE64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1BF5B36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3BF015F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4876A4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"images/Vivo%20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A047BC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790C9F2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7441DD8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DDB64F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"images/Infinix%20%20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Infinix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4BD667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7110E46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3017495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86472A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1090574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"amazingslider-thumbnails"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display:none</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w:t>
      </w:r>
    </w:p>
    <w:p w14:paraId="0C70FF0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"images/Oppo%20%20banner.-tn.jpg"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Oppo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65F3BCC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"images/Realme%20banner.-tn.jpg"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29D077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"images/Sumsung%20banner.-tn.jpg"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6D34216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"images/Vivo%20banner.-tn.jpg"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3F2E0C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"images/Infinix%20%20banner.-tn.jpg"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Infinix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7A5590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3D563B1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"amazingslider-engine"</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"http://amazingslider.com"</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"JavaScript Image Slideshow"</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JavaScript Image Slideshow</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302696E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37743A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216B388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Section--&gt;</w:t>
      </w:r>
    </w:p>
    <w:p w14:paraId="2965861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"text-align: </w:t>
      </w:r>
      <w:proofErr w:type="gramStart"/>
      <w:r w:rsidRPr="00B548E2">
        <w:rPr>
          <w:rFonts w:ascii="Consolas" w:eastAsia="Times New Roman" w:hAnsi="Consolas" w:cs="Consolas"/>
          <w:color w:val="CE9178"/>
          <w:sz w:val="21"/>
          <w:szCs w:val="21"/>
        </w:rPr>
        <w:t>center;color</w:t>
      </w:r>
      <w:proofErr w:type="gramEnd"/>
      <w:r w:rsidRPr="00B548E2">
        <w:rPr>
          <w:rFonts w:ascii="Consolas" w:eastAsia="Times New Roman" w:hAnsi="Consolas" w:cs="Consolas"/>
          <w:color w:val="CE9178"/>
          <w:sz w:val="21"/>
          <w:szCs w:val="21"/>
        </w:rPr>
        <w:t>: rgb(27, 12, 161);font-size: 60px;"</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---Top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span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"color: rgb(224, 121, 52);"</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Brands---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span</w:t>
      </w:r>
      <w:r w:rsidRPr="00B548E2">
        <w:rPr>
          <w:rFonts w:ascii="Consolas" w:eastAsia="Times New Roman" w:hAnsi="Consolas" w:cs="Consolas"/>
          <w:color w:val="808080"/>
          <w:sz w:val="21"/>
          <w:szCs w:val="21"/>
        </w:rPr>
        <w:t>&gt;</w:t>
      </w:r>
    </w:p>
    <w:p w14:paraId="36D5E66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"container-fluid"</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46F543F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40px;"</w:t>
      </w:r>
      <w:r w:rsidRPr="00B548E2">
        <w:rPr>
          <w:rFonts w:ascii="Consolas" w:eastAsia="Times New Roman" w:hAnsi="Consolas" w:cs="Consolas"/>
          <w:color w:val="808080"/>
          <w:sz w:val="21"/>
          <w:szCs w:val="21"/>
        </w:rPr>
        <w:t>&gt;</w:t>
      </w:r>
    </w:p>
    <w:p w14:paraId="4A3DB4F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3C55790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proofErr w:type="gramStart"/>
      <w:r w:rsidRPr="00B548E2">
        <w:rPr>
          <w:rFonts w:ascii="Consolas" w:eastAsia="Times New Roman" w:hAnsi="Consolas" w:cs="Consolas"/>
          <w:color w:val="CE9178"/>
          <w:sz w:val="21"/>
          <w:szCs w:val="21"/>
        </w:rPr>
        <w:t>Oppo  logo.jpg</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3611961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BB84DF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4894EE5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"Img/Vivo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1488CDD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F4C533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0E22519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proofErr w:type="gramStart"/>
      <w:r w:rsidRPr="00B548E2">
        <w:rPr>
          <w:rFonts w:ascii="Consolas" w:eastAsia="Times New Roman" w:hAnsi="Consolas" w:cs="Consolas"/>
          <w:color w:val="CE9178"/>
          <w:sz w:val="21"/>
          <w:szCs w:val="21"/>
        </w:rPr>
        <w:t>Infinix  logo.jpg</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55A095B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0C9CB6D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731E5D3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"Img/Sumsung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6EEC143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71D1B77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157900F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E26D36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12880D4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Footer--&gt;</w:t>
      </w:r>
    </w:p>
    <w:p w14:paraId="08730D6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footer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"background-image:</w:t>
      </w:r>
      <w:proofErr w:type="gramStart"/>
      <w:r w:rsidRPr="00B548E2">
        <w:rPr>
          <w:rFonts w:ascii="Consolas" w:eastAsia="Times New Roman" w:hAnsi="Consolas" w:cs="Consolas"/>
          <w:color w:val="CE9178"/>
          <w:sz w:val="21"/>
          <w:szCs w:val="21"/>
        </w:rPr>
        <w:t>url(</w:t>
      </w:r>
      <w:proofErr w:type="gramEnd"/>
      <w:r w:rsidRPr="00B548E2">
        <w:rPr>
          <w:rFonts w:ascii="Consolas" w:eastAsia="Times New Roman" w:hAnsi="Consolas" w:cs="Consolas"/>
          <w:color w:val="CE9178"/>
          <w:sz w:val="21"/>
          <w:szCs w:val="21"/>
        </w:rPr>
        <w:t>Img/gradient\ \ 1.jpg);background-size: cover; padding-top: 20px; padding-bottom: 10px;"</w:t>
      </w:r>
      <w:r w:rsidRPr="00B548E2">
        <w:rPr>
          <w:rFonts w:ascii="Consolas" w:eastAsia="Times New Roman" w:hAnsi="Consolas" w:cs="Consolas"/>
          <w:color w:val="808080"/>
          <w:sz w:val="21"/>
          <w:szCs w:val="21"/>
        </w:rPr>
        <w:t>&gt;</w:t>
      </w:r>
    </w:p>
    <w:p w14:paraId="40D503E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"container-fluid"</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470286B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"row"</w:t>
      </w:r>
      <w:r w:rsidRPr="00B548E2">
        <w:rPr>
          <w:rFonts w:ascii="Consolas" w:eastAsia="Times New Roman" w:hAnsi="Consolas" w:cs="Consolas"/>
          <w:color w:val="808080"/>
          <w:sz w:val="21"/>
          <w:szCs w:val="21"/>
        </w:rPr>
        <w:t>&gt;</w:t>
      </w:r>
    </w:p>
    <w:p w14:paraId="46F6C1E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0379368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About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5C2C8AD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"About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About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33D738B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"Contact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Contact Us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62A8944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784E78E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75805C4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Products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5861ECE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Infinix</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3FC97E2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Oppo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2FF8A4A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Sumsung</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70D0C33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Vivo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13DE62E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"Tecno.html"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Tecno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558457A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Realme  .</w:t>
      </w:r>
      <w:proofErr w:type="gramEnd"/>
      <w:r w:rsidRPr="00B548E2">
        <w:rPr>
          <w:rFonts w:ascii="Consolas" w:eastAsia="Times New Roman" w:hAnsi="Consolas" w:cs="Consolas"/>
          <w:color w:val="CE9178"/>
          <w:sz w:val="21"/>
          <w:szCs w:val="21"/>
        </w:rPr>
        <w:t>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Realme</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5122D26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3FEE3FC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3211ECB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74B31B7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Support</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1632AA0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FQA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Troubleshooting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Quick Link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Blogs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30B0E4A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0D415B1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ol-md-3 col-lg-3"</w:t>
      </w:r>
      <w:r w:rsidRPr="00B548E2">
        <w:rPr>
          <w:rFonts w:ascii="Consolas" w:eastAsia="Times New Roman" w:hAnsi="Consolas" w:cs="Consolas"/>
          <w:color w:val="808080"/>
          <w:sz w:val="21"/>
          <w:szCs w:val="21"/>
        </w:rPr>
        <w:t>&gt;</w:t>
      </w:r>
    </w:p>
    <w:p w14:paraId="1F4FB16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Follws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4F55C3E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0080090033040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2848C4E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Timing: 09:30 - 18:00</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MON - SAT</w:t>
      </w:r>
    </w:p>
    <w:p w14:paraId="0AB6281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Exclude Holidays</w:t>
      </w:r>
    </w:p>
    <w:p w14:paraId="092D866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3288E04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"https://www.facebook.com/"</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"Img/5296499_fb_facebook_facebook logo_icon.png"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4811B22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"https://www.instagram.com/"</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"Img/3225191_app_instagram_logo_media_popular_icon.png"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69EB72C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"https://web.whatsapp.com/"</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"Img/3225179_app_logo_media_popular_social_icon.png"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089E3CF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"https://x.com/?lang=en&amp;mx=2"</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"Img/3225183_app_logo_media_popular_social_icon.png"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39969EC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6257506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4AB54EA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2897031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"text-align: center;"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Mobile Web </w:t>
      </w:r>
      <w:r w:rsidRPr="00B548E2">
        <w:rPr>
          <w:rFonts w:ascii="Consolas" w:eastAsia="Times New Roman" w:hAnsi="Consolas" w:cs="Consolas"/>
          <w:color w:val="569CD6"/>
          <w:sz w:val="21"/>
          <w:szCs w:val="21"/>
        </w:rPr>
        <w:t>&amp;copy;</w:t>
      </w:r>
      <w:r w:rsidRPr="00B548E2">
        <w:rPr>
          <w:rFonts w:ascii="Consolas" w:eastAsia="Times New Roman" w:hAnsi="Consolas" w:cs="Consolas"/>
          <w:color w:val="D4D4D4"/>
          <w:sz w:val="21"/>
          <w:szCs w:val="21"/>
        </w:rPr>
        <w:t xml:space="preserve"> Copy Right All Right Reserved 2024</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445F039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footer</w:t>
      </w:r>
      <w:r w:rsidRPr="00B548E2">
        <w:rPr>
          <w:rFonts w:ascii="Consolas" w:eastAsia="Times New Roman" w:hAnsi="Consolas" w:cs="Consolas"/>
          <w:color w:val="808080"/>
          <w:sz w:val="21"/>
          <w:szCs w:val="21"/>
        </w:rPr>
        <w:t>&gt;</w:t>
      </w:r>
    </w:p>
    <w:p w14:paraId="0C1A91F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body</w:t>
      </w:r>
      <w:r w:rsidRPr="00B548E2">
        <w:rPr>
          <w:rFonts w:ascii="Consolas" w:eastAsia="Times New Roman" w:hAnsi="Consolas" w:cs="Consolas"/>
          <w:color w:val="808080"/>
          <w:sz w:val="21"/>
          <w:szCs w:val="21"/>
        </w:rPr>
        <w:t>&gt;</w:t>
      </w:r>
    </w:p>
    <w:p w14:paraId="725DF10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html</w:t>
      </w:r>
      <w:r w:rsidRPr="00B548E2">
        <w:rPr>
          <w:rFonts w:ascii="Consolas" w:eastAsia="Times New Roman" w:hAnsi="Consolas" w:cs="Consolas"/>
          <w:color w:val="808080"/>
          <w:sz w:val="21"/>
          <w:szCs w:val="21"/>
        </w:rPr>
        <w:t>&gt;</w:t>
      </w:r>
    </w:p>
    <w:p w14:paraId="18F4FDB4" w14:textId="00B803D5"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ins w:id="41" w:author="ITBW COLLEGE OF IT" w:date="2024-10-15T07:29:00Z">
        <w:r w:rsidRPr="00C927C2">
          <w:rPr>
            <w:noProof/>
          </w:rPr>
          <mc:AlternateContent>
            <mc:Choice Requires="wps">
              <w:drawing>
                <wp:anchor distT="0" distB="0" distL="114300" distR="114300" simplePos="0" relativeHeight="251742208" behindDoc="0" locked="0" layoutInCell="1" allowOverlap="1" wp14:anchorId="65B19D2D" wp14:editId="34CB04D0">
                  <wp:simplePos x="0" y="0"/>
                  <wp:positionH relativeFrom="column">
                    <wp:posOffset>1626577</wp:posOffset>
                  </wp:positionH>
                  <wp:positionV relativeFrom="page">
                    <wp:posOffset>5257800</wp:posOffset>
                  </wp:positionV>
                  <wp:extent cx="2584450" cy="13716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4FAA262E" w14:textId="07EC93C0" w:rsidR="004D6149" w:rsidRPr="0005227C" w:rsidRDefault="004D6149" w:rsidP="00B548E2">
                              <w:pPr>
                                <w:rPr>
                                  <w:ins w:id="42"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Brands.html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65B19D2D" id="Text Box 39" o:spid="_x0000_s1040" type="#_x0000_t202" style="position:absolute;margin-left:128.1pt;margin-top:414pt;width:203.5pt;height:10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" filled="f" stroked="f">
                  <v:textbox>
                    <w:txbxContent>
                      <w:p w14:paraId="4FAA262E" w14:textId="07EC93C0" w:rsidR="004D6149" w:rsidRPr="0005227C" w:rsidRDefault="004D6149" w:rsidP="00B548E2">
                        <w:pPr>
                          <w:rPr>
                            <w:ins w:id="43"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Brands.html</w:t>
                        </w:r>
                      </w:p>
                    </w:txbxContent>
                  </v:textbox>
                  <w10:wrap anchory="page"/>
                </v:shape>
              </w:pict>
            </mc:Fallback>
          </mc:AlternateContent>
        </w:r>
      </w:ins>
    </w:p>
    <w:p w14:paraId="47553F39" w14:textId="0C6E5B7A" w:rsidR="00E40922" w:rsidRDefault="00E40922"/>
    <w:p w14:paraId="6F60E240" w14:textId="0B441B79" w:rsidR="00C927C2" w:rsidRDefault="00C927C2">
      <w:pPr>
        <w:rPr>
          <w:noProof/>
        </w:rPr>
      </w:pPr>
    </w:p>
    <w:p w14:paraId="7631290A" w14:textId="77777777" w:rsidR="00C927C2" w:rsidRDefault="00C927C2">
      <w:pPr>
        <w:rPr>
          <w:noProof/>
        </w:rPr>
      </w:pPr>
    </w:p>
    <w:p w14:paraId="156D396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DOCTYPE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html</w:t>
      </w:r>
      <w:r w:rsidRPr="00B548E2">
        <w:rPr>
          <w:rFonts w:ascii="Consolas" w:eastAsia="Times New Roman" w:hAnsi="Consolas" w:cs="Consolas"/>
          <w:color w:val="808080"/>
          <w:sz w:val="21"/>
          <w:szCs w:val="21"/>
        </w:rPr>
        <w:t>&gt;</w:t>
      </w:r>
    </w:p>
    <w:p w14:paraId="1A3FC82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html</w:t>
      </w:r>
      <w:r w:rsidRPr="00B548E2">
        <w:rPr>
          <w:rFonts w:ascii="Consolas" w:eastAsia="Times New Roman" w:hAnsi="Consolas" w:cs="Consolas"/>
          <w:color w:val="808080"/>
          <w:sz w:val="21"/>
          <w:szCs w:val="21"/>
        </w:rPr>
        <w:t>&gt;</w:t>
      </w:r>
    </w:p>
    <w:p w14:paraId="1BEE990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w:t>
      </w:r>
      <w:r w:rsidRPr="00B548E2">
        <w:rPr>
          <w:rFonts w:ascii="Consolas" w:eastAsia="Times New Roman" w:hAnsi="Consolas" w:cs="Consolas"/>
          <w:color w:val="808080"/>
          <w:sz w:val="21"/>
          <w:szCs w:val="21"/>
        </w:rPr>
        <w:t>&gt;</w:t>
      </w:r>
    </w:p>
    <w:p w14:paraId="2B7143A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title</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Mobile Collection</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title</w:t>
      </w:r>
      <w:r w:rsidRPr="00B548E2">
        <w:rPr>
          <w:rFonts w:ascii="Consolas" w:eastAsia="Times New Roman" w:hAnsi="Consolas" w:cs="Consolas"/>
          <w:color w:val="808080"/>
          <w:sz w:val="21"/>
          <w:szCs w:val="21"/>
        </w:rPr>
        <w:t>&gt;</w:t>
      </w:r>
    </w:p>
    <w:p w14:paraId="333C907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'css/style.css'</w:t>
      </w:r>
      <w:r w:rsidRPr="00B548E2">
        <w:rPr>
          <w:rFonts w:ascii="Consolas" w:eastAsia="Times New Roman" w:hAnsi="Consolas" w:cs="Consolas"/>
          <w:color w:val="808080"/>
          <w:sz w:val="21"/>
          <w:szCs w:val="21"/>
        </w:rPr>
        <w:t>&gt;</w:t>
      </w:r>
    </w:p>
    <w:p w14:paraId="3580082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"sliderengine/jquery.js"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0BC61DA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"sliderengine/amazingslider.js"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4A6C8D2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type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"text/css"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"sliderengine/amazingslider-1.css"</w:t>
      </w:r>
      <w:r w:rsidRPr="00B548E2">
        <w:rPr>
          <w:rFonts w:ascii="Consolas" w:eastAsia="Times New Roman" w:hAnsi="Consolas" w:cs="Consolas"/>
          <w:color w:val="808080"/>
          <w:sz w:val="21"/>
          <w:szCs w:val="21"/>
        </w:rPr>
        <w:t>&gt;</w:t>
      </w:r>
    </w:p>
    <w:p w14:paraId="4170B45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"sliderengine/initslider-1.js"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1BC341E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'js/script.js'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2CC3FBA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link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"https://cdn.jsdelivr.net/npm/bootstrap@5.3.3/dist/css/bootstrap.min.css"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rel</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"stylesheet"</w:t>
      </w:r>
      <w:r w:rsidRPr="00B548E2">
        <w:rPr>
          <w:rFonts w:ascii="Consolas" w:eastAsia="Times New Roman" w:hAnsi="Consolas" w:cs="Consolas"/>
          <w:color w:val="808080"/>
          <w:sz w:val="21"/>
          <w:szCs w:val="21"/>
        </w:rPr>
        <w:t>&gt;</w:t>
      </w:r>
    </w:p>
    <w:p w14:paraId="759A337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"https://cdn.jsdelivr.net/npm/bootstrap@5.3.3/dist/js/bootstrap.bundle.min.js"</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script</w:t>
      </w:r>
      <w:r w:rsidRPr="00B548E2">
        <w:rPr>
          <w:rFonts w:ascii="Consolas" w:eastAsia="Times New Roman" w:hAnsi="Consolas" w:cs="Consolas"/>
          <w:color w:val="808080"/>
          <w:sz w:val="21"/>
          <w:szCs w:val="21"/>
        </w:rPr>
        <w:t>&gt;</w:t>
      </w:r>
    </w:p>
    <w:p w14:paraId="37B581D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style</w:t>
      </w:r>
      <w:r w:rsidRPr="00B548E2">
        <w:rPr>
          <w:rFonts w:ascii="Consolas" w:eastAsia="Times New Roman" w:hAnsi="Consolas" w:cs="Consolas"/>
          <w:color w:val="808080"/>
          <w:sz w:val="21"/>
          <w:szCs w:val="21"/>
        </w:rPr>
        <w:t>&gt;</w:t>
      </w:r>
    </w:p>
    <w:p w14:paraId="49423F9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D7BA7D"/>
          <w:sz w:val="21"/>
          <w:szCs w:val="21"/>
        </w:rPr>
        <w:t>h4</w:t>
      </w:r>
      <w:r w:rsidRPr="00B548E2">
        <w:rPr>
          <w:rFonts w:ascii="Consolas" w:eastAsia="Times New Roman" w:hAnsi="Consolas" w:cs="Consolas"/>
          <w:color w:val="D4D4D4"/>
          <w:sz w:val="21"/>
          <w:szCs w:val="21"/>
        </w:rPr>
        <w:t>{</w:t>
      </w:r>
    </w:p>
    <w:p w14:paraId="0D8F3A3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color</w:t>
      </w: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DCDCAA"/>
          <w:sz w:val="21"/>
          <w:szCs w:val="21"/>
        </w:rPr>
        <w:t>rgb</w:t>
      </w:r>
      <w:r w:rsidRPr="00B548E2">
        <w:rPr>
          <w:rFonts w:ascii="Consolas" w:eastAsia="Times New Roman" w:hAnsi="Consolas" w:cs="Consolas"/>
          <w:color w:val="D4D4D4"/>
          <w:sz w:val="21"/>
          <w:szCs w:val="21"/>
        </w:rPr>
        <w:t>(</w:t>
      </w:r>
      <w:proofErr w:type="gramEnd"/>
      <w:r w:rsidRPr="00B548E2">
        <w:rPr>
          <w:rFonts w:ascii="Consolas" w:eastAsia="Times New Roman" w:hAnsi="Consolas" w:cs="Consolas"/>
          <w:color w:val="B5CEA8"/>
          <w:sz w:val="21"/>
          <w:szCs w:val="21"/>
        </w:rPr>
        <w:t>239</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245</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250</w:t>
      </w:r>
      <w:r w:rsidRPr="00B548E2">
        <w:rPr>
          <w:rFonts w:ascii="Consolas" w:eastAsia="Times New Roman" w:hAnsi="Consolas" w:cs="Consolas"/>
          <w:color w:val="D4D4D4"/>
          <w:sz w:val="21"/>
          <w:szCs w:val="21"/>
        </w:rPr>
        <w:t>);</w:t>
      </w:r>
      <w:r w:rsidRPr="00B548E2">
        <w:rPr>
          <w:rFonts w:ascii="Consolas" w:eastAsia="Times New Roman" w:hAnsi="Consolas" w:cs="Consolas"/>
          <w:color w:val="9CDCFE"/>
          <w:sz w:val="21"/>
          <w:szCs w:val="21"/>
        </w:rPr>
        <w:t>font-family</w:t>
      </w:r>
      <w:r w:rsidRPr="00B548E2">
        <w:rPr>
          <w:rFonts w:ascii="Consolas" w:eastAsia="Times New Roman" w:hAnsi="Consolas" w:cs="Consolas"/>
          <w:color w:val="D4D4D4"/>
          <w:sz w:val="21"/>
          <w:szCs w:val="21"/>
        </w:rPr>
        <w:t xml:space="preserve">: Cambria, Cochin, </w:t>
      </w:r>
      <w:r w:rsidRPr="00B548E2">
        <w:rPr>
          <w:rFonts w:ascii="Consolas" w:eastAsia="Times New Roman" w:hAnsi="Consolas" w:cs="Consolas"/>
          <w:color w:val="CE9178"/>
          <w:sz w:val="21"/>
          <w:szCs w:val="21"/>
        </w:rPr>
        <w:t>Georgia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Times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'Times New Roman'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serif</w:t>
      </w:r>
      <w:r w:rsidRPr="00B548E2">
        <w:rPr>
          <w:rFonts w:ascii="Consolas" w:eastAsia="Times New Roman" w:hAnsi="Consolas" w:cs="Consolas"/>
          <w:color w:val="D4D4D4"/>
          <w:sz w:val="21"/>
          <w:szCs w:val="21"/>
        </w:rPr>
        <w:t>;</w:t>
      </w:r>
    </w:p>
    <w:p w14:paraId="4AB8EAB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3311DBD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D7BA7D"/>
          <w:sz w:val="21"/>
          <w:szCs w:val="21"/>
        </w:rPr>
        <w:t>p</w:t>
      </w:r>
      <w:r w:rsidRPr="00B548E2">
        <w:rPr>
          <w:rFonts w:ascii="Consolas" w:eastAsia="Times New Roman" w:hAnsi="Consolas" w:cs="Consolas"/>
          <w:color w:val="D4D4D4"/>
          <w:sz w:val="21"/>
          <w:szCs w:val="21"/>
        </w:rPr>
        <w:t>{</w:t>
      </w:r>
      <w:proofErr w:type="gramEnd"/>
    </w:p>
    <w:p w14:paraId="4F2C24D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color</w:t>
      </w: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CE9178"/>
          <w:sz w:val="21"/>
          <w:szCs w:val="21"/>
        </w:rPr>
        <w:t>aliceblue</w:t>
      </w:r>
      <w:r w:rsidRPr="00B548E2">
        <w:rPr>
          <w:rFonts w:ascii="Consolas" w:eastAsia="Times New Roman" w:hAnsi="Consolas" w:cs="Consolas"/>
          <w:color w:val="D4D4D4"/>
          <w:sz w:val="21"/>
          <w:szCs w:val="21"/>
        </w:rPr>
        <w:t>;</w:t>
      </w:r>
      <w:r w:rsidRPr="00B548E2">
        <w:rPr>
          <w:rFonts w:ascii="Consolas" w:eastAsia="Times New Roman" w:hAnsi="Consolas" w:cs="Consolas"/>
          <w:color w:val="9CDCFE"/>
          <w:sz w:val="21"/>
          <w:szCs w:val="21"/>
        </w:rPr>
        <w:t>font</w:t>
      </w:r>
      <w:proofErr w:type="gramEnd"/>
      <w:r w:rsidRPr="00B548E2">
        <w:rPr>
          <w:rFonts w:ascii="Consolas" w:eastAsia="Times New Roman" w:hAnsi="Consolas" w:cs="Consolas"/>
          <w:color w:val="9CDCFE"/>
          <w:sz w:val="21"/>
          <w:szCs w:val="21"/>
        </w:rPr>
        <w:t>-family</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Arial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Helvetica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sans-serif</w:t>
      </w:r>
      <w:r w:rsidRPr="00B548E2">
        <w:rPr>
          <w:rFonts w:ascii="Consolas" w:eastAsia="Times New Roman" w:hAnsi="Consolas" w:cs="Consolas"/>
          <w:color w:val="D4D4D4"/>
          <w:sz w:val="21"/>
          <w:szCs w:val="21"/>
        </w:rPr>
        <w:t>;</w:t>
      </w:r>
    </w:p>
    <w:p w14:paraId="6B8D51F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278E947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D7BA7D"/>
          <w:sz w:val="21"/>
          <w:szCs w:val="21"/>
        </w:rPr>
        <w:t>.</w:t>
      </w:r>
      <w:proofErr w:type="gramStart"/>
      <w:r w:rsidRPr="00B548E2">
        <w:rPr>
          <w:rFonts w:ascii="Consolas" w:eastAsia="Times New Roman" w:hAnsi="Consolas" w:cs="Consolas"/>
          <w:color w:val="D7BA7D"/>
          <w:sz w:val="21"/>
          <w:szCs w:val="21"/>
        </w:rPr>
        <w:t>img:hover</w:t>
      </w:r>
      <w:proofErr w:type="gramEnd"/>
      <w:r w:rsidRPr="00B548E2">
        <w:rPr>
          <w:rFonts w:ascii="Consolas" w:eastAsia="Times New Roman" w:hAnsi="Consolas" w:cs="Consolas"/>
          <w:color w:val="D4D4D4"/>
          <w:sz w:val="21"/>
          <w:szCs w:val="21"/>
        </w:rPr>
        <w:t>{</w:t>
      </w:r>
    </w:p>
    <w:p w14:paraId="23E1D54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transition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2s</w:t>
      </w:r>
      <w:r w:rsidRPr="00B548E2">
        <w:rPr>
          <w:rFonts w:ascii="Consolas" w:eastAsia="Times New Roman" w:hAnsi="Consolas" w:cs="Consolas"/>
          <w:color w:val="D4D4D4"/>
          <w:sz w:val="21"/>
          <w:szCs w:val="21"/>
        </w:rPr>
        <w:t>;</w:t>
      </w:r>
    </w:p>
    <w:p w14:paraId="29BF9B9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scale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B5CEA8"/>
          <w:sz w:val="21"/>
          <w:szCs w:val="21"/>
        </w:rPr>
        <w:t>1.1</w:t>
      </w:r>
      <w:r w:rsidRPr="00B548E2">
        <w:rPr>
          <w:rFonts w:ascii="Consolas" w:eastAsia="Times New Roman" w:hAnsi="Consolas" w:cs="Consolas"/>
          <w:color w:val="D4D4D4"/>
          <w:sz w:val="21"/>
          <w:szCs w:val="21"/>
        </w:rPr>
        <w:t>;</w:t>
      </w:r>
    </w:p>
    <w:p w14:paraId="36C0124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0189BFE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style</w:t>
      </w:r>
      <w:r w:rsidRPr="00B548E2">
        <w:rPr>
          <w:rFonts w:ascii="Consolas" w:eastAsia="Times New Roman" w:hAnsi="Consolas" w:cs="Consolas"/>
          <w:color w:val="808080"/>
          <w:sz w:val="21"/>
          <w:szCs w:val="21"/>
        </w:rPr>
        <w:t>&gt;</w:t>
      </w:r>
    </w:p>
    <w:p w14:paraId="1C94BF4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w:t>
      </w:r>
      <w:r w:rsidRPr="00B548E2">
        <w:rPr>
          <w:rFonts w:ascii="Consolas" w:eastAsia="Times New Roman" w:hAnsi="Consolas" w:cs="Consolas"/>
          <w:color w:val="808080"/>
          <w:sz w:val="21"/>
          <w:szCs w:val="21"/>
        </w:rPr>
        <w:t>&gt;</w:t>
      </w:r>
    </w:p>
    <w:p w14:paraId="117B4BB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body</w:t>
      </w:r>
      <w:r w:rsidRPr="00B548E2">
        <w:rPr>
          <w:rFonts w:ascii="Consolas" w:eastAsia="Times New Roman" w:hAnsi="Consolas" w:cs="Consolas"/>
          <w:color w:val="808080"/>
          <w:sz w:val="21"/>
          <w:szCs w:val="21"/>
        </w:rPr>
        <w:t>&gt;</w:t>
      </w:r>
    </w:p>
    <w:p w14:paraId="42142B3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Header--&gt;</w:t>
      </w:r>
    </w:p>
    <w:p w14:paraId="1ACAD7F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"background-image: </w:t>
      </w:r>
      <w:proofErr w:type="gramStart"/>
      <w:r w:rsidRPr="00B548E2">
        <w:rPr>
          <w:rFonts w:ascii="Consolas" w:eastAsia="Times New Roman" w:hAnsi="Consolas" w:cs="Consolas"/>
          <w:color w:val="CE9178"/>
          <w:sz w:val="21"/>
          <w:szCs w:val="21"/>
        </w:rPr>
        <w:t>url(</w:t>
      </w:r>
      <w:proofErr w:type="gramEnd"/>
      <w:r w:rsidRPr="00B548E2">
        <w:rPr>
          <w:rFonts w:ascii="Consolas" w:eastAsia="Times New Roman" w:hAnsi="Consolas" w:cs="Consolas"/>
          <w:color w:val="CE9178"/>
          <w:sz w:val="21"/>
          <w:szCs w:val="21"/>
        </w:rPr>
        <w:t>Img/gradient\ \ 1.jpg);background-size: cover;"</w:t>
      </w:r>
      <w:r w:rsidRPr="00B548E2">
        <w:rPr>
          <w:rFonts w:ascii="Consolas" w:eastAsia="Times New Roman" w:hAnsi="Consolas" w:cs="Consolas"/>
          <w:color w:val="808080"/>
          <w:sz w:val="21"/>
          <w:szCs w:val="21"/>
        </w:rPr>
        <w:t>&gt;</w:t>
      </w:r>
    </w:p>
    <w:p w14:paraId="72CC5EB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"Img/300.png"</w:t>
      </w:r>
      <w:r w:rsidRPr="00B548E2">
        <w:rPr>
          <w:rFonts w:ascii="Consolas" w:eastAsia="Times New Roman" w:hAnsi="Consolas" w:cs="Consolas"/>
          <w:color w:val="808080"/>
          <w:sz w:val="21"/>
          <w:szCs w:val="21"/>
        </w:rPr>
        <w:t>/&gt;</w:t>
      </w:r>
    </w:p>
    <w:p w14:paraId="2559BA7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"Img/Mobile </w:t>
      </w:r>
      <w:proofErr w:type="gramStart"/>
      <w:r w:rsidRPr="00B548E2">
        <w:rPr>
          <w:rFonts w:ascii="Consolas" w:eastAsia="Times New Roman" w:hAnsi="Consolas" w:cs="Consolas"/>
          <w:color w:val="CE9178"/>
          <w:sz w:val="21"/>
          <w:szCs w:val="21"/>
        </w:rPr>
        <w:t>Collection  .</w:t>
      </w:r>
      <w:proofErr w:type="gramEnd"/>
      <w:r w:rsidRPr="00B548E2">
        <w:rPr>
          <w:rFonts w:ascii="Consolas" w:eastAsia="Times New Roman" w:hAnsi="Consolas" w:cs="Consolas"/>
          <w:color w:val="CE9178"/>
          <w:sz w:val="21"/>
          <w:szCs w:val="21"/>
        </w:rPr>
        <w:t>png"</w:t>
      </w:r>
      <w:r w:rsidRPr="00B548E2">
        <w:rPr>
          <w:rFonts w:ascii="Consolas" w:eastAsia="Times New Roman" w:hAnsi="Consolas" w:cs="Consolas"/>
          <w:color w:val="808080"/>
          <w:sz w:val="21"/>
          <w:szCs w:val="21"/>
        </w:rPr>
        <w:t>/&gt;</w:t>
      </w:r>
    </w:p>
    <w:p w14:paraId="7E524A8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header</w:t>
      </w:r>
      <w:r w:rsidRPr="00B548E2">
        <w:rPr>
          <w:rFonts w:ascii="Consolas" w:eastAsia="Times New Roman" w:hAnsi="Consolas" w:cs="Consolas"/>
          <w:color w:val="808080"/>
          <w:sz w:val="21"/>
          <w:szCs w:val="21"/>
        </w:rPr>
        <w:t>&gt;</w:t>
      </w:r>
    </w:p>
    <w:p w14:paraId="36030AB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2DBE11B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Navber--&gt;</w:t>
      </w:r>
    </w:p>
    <w:p w14:paraId="6FBAD5D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nav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'menu'</w:t>
      </w:r>
      <w:r w:rsidRPr="00B548E2">
        <w:rPr>
          <w:rFonts w:ascii="Consolas" w:eastAsia="Times New Roman" w:hAnsi="Consolas" w:cs="Consolas"/>
          <w:color w:val="808080"/>
          <w:sz w:val="21"/>
          <w:szCs w:val="21"/>
        </w:rPr>
        <w:t>&gt;</w:t>
      </w:r>
    </w:p>
    <w:p w14:paraId="6DAAD86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input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type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'checkbox'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'responsive-menu'</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onclick</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r w:rsidRPr="00B548E2">
        <w:rPr>
          <w:rFonts w:ascii="Consolas" w:eastAsia="Times New Roman" w:hAnsi="Consolas" w:cs="Consolas"/>
          <w:color w:val="DCDCAA"/>
          <w:sz w:val="21"/>
          <w:szCs w:val="21"/>
        </w:rPr>
        <w:t>updatemenu</w:t>
      </w:r>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label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label</w:t>
      </w:r>
      <w:r w:rsidRPr="00B548E2">
        <w:rPr>
          <w:rFonts w:ascii="Consolas" w:eastAsia="Times New Roman" w:hAnsi="Consolas" w:cs="Consolas"/>
          <w:color w:val="808080"/>
          <w:sz w:val="21"/>
          <w:szCs w:val="21"/>
        </w:rPr>
        <w:t>&gt;</w:t>
      </w:r>
    </w:p>
    <w:p w14:paraId="4E3C908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048266C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'index.html'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Home</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9AE06A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'dropdown-arrow'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'Brands.html'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Brands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444157F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'sub-menus'</w:t>
      </w:r>
      <w:r w:rsidRPr="00B548E2">
        <w:rPr>
          <w:rFonts w:ascii="Consolas" w:eastAsia="Times New Roman" w:hAnsi="Consolas" w:cs="Consolas"/>
          <w:color w:val="808080"/>
          <w:sz w:val="21"/>
          <w:szCs w:val="21"/>
        </w:rPr>
        <w:t>&gt;</w:t>
      </w:r>
    </w:p>
    <w:p w14:paraId="19D91DF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Infinix</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95E4D4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Oppo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71C7E63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Sumsung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CD715F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Vivo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272335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'Tecno.html'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Tecno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72287A8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Realme  .</w:t>
      </w:r>
      <w:proofErr w:type="gramEnd"/>
      <w:r w:rsidRPr="00B548E2">
        <w:rPr>
          <w:rFonts w:ascii="Consolas" w:eastAsia="Times New Roman" w:hAnsi="Consolas" w:cs="Consolas"/>
          <w:color w:val="CE9178"/>
          <w:sz w:val="21"/>
          <w:szCs w:val="21"/>
        </w:rPr>
        <w:t>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Realme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5F26D4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10574FE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0A033B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'About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About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CECF08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'dropdown-arrow'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'index.html'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Accessories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48D497A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'sub-menus'</w:t>
      </w:r>
      <w:r w:rsidRPr="00B548E2">
        <w:rPr>
          <w:rFonts w:ascii="Consolas" w:eastAsia="Times New Roman" w:hAnsi="Consolas" w:cs="Consolas"/>
          <w:color w:val="808080"/>
          <w:sz w:val="21"/>
          <w:szCs w:val="21"/>
        </w:rPr>
        <w:t>&gt;</w:t>
      </w:r>
    </w:p>
    <w:p w14:paraId="1ECBC05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'Adopter.html'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Adopter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099FC9B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 Cover.html'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Back Cover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209423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483E640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1C8FC91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'Contact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Contact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32256D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6769532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nav</w:t>
      </w:r>
      <w:r w:rsidRPr="00B548E2">
        <w:rPr>
          <w:rFonts w:ascii="Consolas" w:eastAsia="Times New Roman" w:hAnsi="Consolas" w:cs="Consolas"/>
          <w:color w:val="808080"/>
          <w:sz w:val="21"/>
          <w:szCs w:val="21"/>
        </w:rPr>
        <w:t>&gt;</w:t>
      </w:r>
    </w:p>
    <w:p w14:paraId="4EA73CE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00D960C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marquee</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"background-color:rgb(105, 18, 139); height: 48px;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h1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"margin-top: 3px; font-family: 'Gill Sans', 'Gill Sans MT', Calibri, 'Trebuchet MS', sans-serif; color: white;"</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Welcome To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span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"font-family: 'Gill Sans', 'Gill Sans MT', Calibri, 'Trebuchet MS', sans-serif; color: rgb(215, 230, 14);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MOBILE COLLECTION</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marquee</w:t>
      </w:r>
      <w:r w:rsidRPr="00B548E2">
        <w:rPr>
          <w:rFonts w:ascii="Consolas" w:eastAsia="Times New Roman" w:hAnsi="Consolas" w:cs="Consolas"/>
          <w:color w:val="808080"/>
          <w:sz w:val="21"/>
          <w:szCs w:val="21"/>
        </w:rPr>
        <w:t>&gt;</w:t>
      </w:r>
    </w:p>
    <w:p w14:paraId="2E62CF3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1FB3724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4233ED3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Silider--&gt;</w:t>
      </w:r>
    </w:p>
    <w:p w14:paraId="5D2029E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"amazingslider-wrapper"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"amazingslider-wrapper-1"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display:block</w:t>
      </w:r>
      <w:proofErr w:type="gramEnd"/>
      <w:r w:rsidRPr="00B548E2">
        <w:rPr>
          <w:rFonts w:ascii="Consolas" w:eastAsia="Times New Roman" w:hAnsi="Consolas" w:cs="Consolas"/>
          <w:color w:val="CE9178"/>
          <w:sz w:val="21"/>
          <w:szCs w:val="21"/>
        </w:rPr>
        <w:t>;position:relative;max-width:900px;margin:0px auto 56px;"</w:t>
      </w:r>
      <w:r w:rsidRPr="00B548E2">
        <w:rPr>
          <w:rFonts w:ascii="Consolas" w:eastAsia="Times New Roman" w:hAnsi="Consolas" w:cs="Consolas"/>
          <w:color w:val="808080"/>
          <w:sz w:val="21"/>
          <w:szCs w:val="21"/>
        </w:rPr>
        <w:t>&gt;</w:t>
      </w:r>
    </w:p>
    <w:p w14:paraId="35F3D5F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id</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display:block</w:t>
      </w:r>
      <w:proofErr w:type="gramEnd"/>
      <w:r w:rsidRPr="00B548E2">
        <w:rPr>
          <w:rFonts w:ascii="Consolas" w:eastAsia="Times New Roman" w:hAnsi="Consolas" w:cs="Consolas"/>
          <w:color w:val="CE9178"/>
          <w:sz w:val="21"/>
          <w:szCs w:val="21"/>
        </w:rPr>
        <w:t>;position:relative;margin:0 auto;"</w:t>
      </w:r>
      <w:r w:rsidRPr="00B548E2">
        <w:rPr>
          <w:rFonts w:ascii="Consolas" w:eastAsia="Times New Roman" w:hAnsi="Consolas" w:cs="Consolas"/>
          <w:color w:val="808080"/>
          <w:sz w:val="21"/>
          <w:szCs w:val="21"/>
        </w:rPr>
        <w:t>&gt;</w:t>
      </w:r>
    </w:p>
    <w:p w14:paraId="666418C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"amazingslider-slides"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display:none</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w:t>
      </w:r>
    </w:p>
    <w:p w14:paraId="291879E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"images/Oppo%20%20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Oppo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B08FE9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131C9E4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4BF01FE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605615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"images/Realme%20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77376A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139BEC2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5FBEE42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943025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"images/Sumsung%20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ABE4F9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52017C8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1E13F56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7EB9610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"images/Vivo%20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8CB4A3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lastRenderedPageBreak/>
        <w:t>  ‎Galaxy A series · ‎Galaxy S series · ‎Galaxy A13 Price in Pakistan · ‎Galaxy A24</w:t>
      </w:r>
    </w:p>
    <w:p w14:paraId="19EBEF2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0B41D78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77F6FAC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"images/Infinix%20%20</w:t>
      </w:r>
      <w:proofErr w:type="gramStart"/>
      <w:r w:rsidRPr="00B548E2">
        <w:rPr>
          <w:rFonts w:ascii="Consolas" w:eastAsia="Times New Roman" w:hAnsi="Consolas" w:cs="Consolas"/>
          <w:color w:val="CE9178"/>
          <w:sz w:val="21"/>
          <w:szCs w:val="21"/>
        </w:rPr>
        <w:t>banner..</w:t>
      </w:r>
      <w:proofErr w:type="gramEnd"/>
      <w:r w:rsidRPr="00B548E2">
        <w:rPr>
          <w:rFonts w:ascii="Consolas" w:eastAsia="Times New Roman" w:hAnsi="Consolas" w:cs="Consolas"/>
          <w:color w:val="CE9178"/>
          <w:sz w:val="21"/>
          <w:szCs w:val="21"/>
        </w:rPr>
        <w:t>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Infinix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data-description</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8FFE48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‎Galaxy A series · ‎Galaxy S series · ‎Galaxy A13 Price in Pakistan · ‎Galaxy A24</w:t>
      </w:r>
    </w:p>
    <w:p w14:paraId="6BF01F6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CE9178"/>
          <w:sz w:val="21"/>
          <w:szCs w:val="21"/>
        </w:rPr>
        <w:t>  People also ask"</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p>
    <w:p w14:paraId="75F0DFD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4C85B6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0566601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"amazingslider-thumbnails"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display:none</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w:t>
      </w:r>
    </w:p>
    <w:p w14:paraId="438159F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"images/Oppo%20%20banner.-tn.jpg"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Oppo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4659CD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"images/Realme%20banner.-tn.jpg"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"Realme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93DE55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"images/Sumsung%20banner.-tn.jpg"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3693947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"images/Vivo%20banner.-tn.jpg"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56B387F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"images/Infinix%20%20banner.-tn.jpg"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alt</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Infinix  banner</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  banner."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li</w:t>
      </w:r>
      <w:r w:rsidRPr="00B548E2">
        <w:rPr>
          <w:rFonts w:ascii="Consolas" w:eastAsia="Times New Roman" w:hAnsi="Consolas" w:cs="Consolas"/>
          <w:color w:val="808080"/>
          <w:sz w:val="21"/>
          <w:szCs w:val="21"/>
        </w:rPr>
        <w:t>&gt;</w:t>
      </w:r>
    </w:p>
    <w:p w14:paraId="4074472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ul</w:t>
      </w:r>
      <w:r w:rsidRPr="00B548E2">
        <w:rPr>
          <w:rFonts w:ascii="Consolas" w:eastAsia="Times New Roman" w:hAnsi="Consolas" w:cs="Consolas"/>
          <w:color w:val="808080"/>
          <w:sz w:val="21"/>
          <w:szCs w:val="21"/>
        </w:rPr>
        <w:t>&gt;</w:t>
      </w:r>
    </w:p>
    <w:p w14:paraId="47D9978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"amazingslider-engine"</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"http://amazingslider.com"</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title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"JavaScript Image Slideshow"</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JavaScript Image Slideshow</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0195F38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70AC365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19AD9F9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Section--&gt;</w:t>
      </w:r>
    </w:p>
    <w:p w14:paraId="34CF5BB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 xml:space="preserve">"text-align: </w:t>
      </w:r>
      <w:proofErr w:type="gramStart"/>
      <w:r w:rsidRPr="00B548E2">
        <w:rPr>
          <w:rFonts w:ascii="Consolas" w:eastAsia="Times New Roman" w:hAnsi="Consolas" w:cs="Consolas"/>
          <w:color w:val="CE9178"/>
          <w:sz w:val="21"/>
          <w:szCs w:val="21"/>
        </w:rPr>
        <w:t>center;color</w:t>
      </w:r>
      <w:proofErr w:type="gramEnd"/>
      <w:r w:rsidRPr="00B548E2">
        <w:rPr>
          <w:rFonts w:ascii="Consolas" w:eastAsia="Times New Roman" w:hAnsi="Consolas" w:cs="Consolas"/>
          <w:color w:val="CE9178"/>
          <w:sz w:val="21"/>
          <w:szCs w:val="21"/>
        </w:rPr>
        <w:t>: rgb(27, 12, 161);font-size: 60px;"</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---Bra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span</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"color: rgb(224, 121, 52);"</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nds---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h1</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span</w:t>
      </w:r>
      <w:r w:rsidRPr="00B548E2">
        <w:rPr>
          <w:rFonts w:ascii="Consolas" w:eastAsia="Times New Roman" w:hAnsi="Consolas" w:cs="Consolas"/>
          <w:color w:val="808080"/>
          <w:sz w:val="21"/>
          <w:szCs w:val="21"/>
        </w:rPr>
        <w:t>&gt;</w:t>
      </w:r>
    </w:p>
    <w:p w14:paraId="11FE2D6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"container-fluid"</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5F1FE16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80px;"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20px;"</w:t>
      </w:r>
      <w:r w:rsidRPr="00B548E2">
        <w:rPr>
          <w:rFonts w:ascii="Consolas" w:eastAsia="Times New Roman" w:hAnsi="Consolas" w:cs="Consolas"/>
          <w:color w:val="808080"/>
          <w:sz w:val="21"/>
          <w:szCs w:val="21"/>
        </w:rPr>
        <w:t>&gt;</w:t>
      </w:r>
    </w:p>
    <w:p w14:paraId="65169C8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2F7FFA2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proofErr w:type="gramStart"/>
      <w:r w:rsidRPr="00B548E2">
        <w:rPr>
          <w:rFonts w:ascii="Consolas" w:eastAsia="Times New Roman" w:hAnsi="Consolas" w:cs="Consolas"/>
          <w:color w:val="CE9178"/>
          <w:sz w:val="21"/>
          <w:szCs w:val="21"/>
        </w:rPr>
        <w:t>Oppo  logo.jpg</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5BAB8CF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F4BDCC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7C61EAE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"Img/Vivo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537E731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35132AD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3B5ED43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proofErr w:type="gramStart"/>
      <w:r w:rsidRPr="00B548E2">
        <w:rPr>
          <w:rFonts w:ascii="Consolas" w:eastAsia="Times New Roman" w:hAnsi="Consolas" w:cs="Consolas"/>
          <w:color w:val="CE9178"/>
          <w:sz w:val="21"/>
          <w:szCs w:val="21"/>
        </w:rPr>
        <w:t>Infinix  logo.jpg</w:t>
      </w:r>
      <w:proofErr w:type="gramEnd"/>
      <w:r w:rsidRPr="00B548E2">
        <w:rPr>
          <w:rFonts w:ascii="Consolas" w:eastAsia="Times New Roman" w:hAnsi="Consolas" w:cs="Consolas"/>
          <w:color w:val="CE9178"/>
          <w:sz w:val="21"/>
          <w:szCs w:val="21"/>
        </w:rPr>
        <w:t>"</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3FFF391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3D3DE04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09D2C59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75F3D12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25AAC89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23DD139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"container-fluid"</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7345EC3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80px;"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"row"</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20px;"</w:t>
      </w:r>
      <w:r w:rsidRPr="00B548E2">
        <w:rPr>
          <w:rFonts w:ascii="Consolas" w:eastAsia="Times New Roman" w:hAnsi="Consolas" w:cs="Consolas"/>
          <w:color w:val="808080"/>
          <w:sz w:val="21"/>
          <w:szCs w:val="21"/>
        </w:rPr>
        <w:t>&gt;</w:t>
      </w:r>
    </w:p>
    <w:p w14:paraId="5C84AC3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68CF7B8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"Img/Sumsung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7AC35AD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3381A22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0F37AD1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Realme  .</w:t>
      </w:r>
      <w:proofErr w:type="gramEnd"/>
      <w:r w:rsidRPr="00B548E2">
        <w:rPr>
          <w:rFonts w:ascii="Consolas" w:eastAsia="Times New Roman" w:hAnsi="Consolas" w:cs="Consolas"/>
          <w:color w:val="CE9178"/>
          <w:sz w:val="21"/>
          <w:szCs w:val="21"/>
        </w:rPr>
        <w:t>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"Img/Realme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65F7C77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6DABC29F"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"col-sm-4 col-md-4 col-lg-4"</w:t>
      </w:r>
      <w:r w:rsidRPr="00B548E2">
        <w:rPr>
          <w:rFonts w:ascii="Consolas" w:eastAsia="Times New Roman" w:hAnsi="Consolas" w:cs="Consolas"/>
          <w:color w:val="808080"/>
          <w:sz w:val="21"/>
          <w:szCs w:val="21"/>
        </w:rPr>
        <w:t>&gt;</w:t>
      </w:r>
    </w:p>
    <w:p w14:paraId="715635E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"Tecno.html"</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"Img/Tecno logo.jpg"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135F181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422B17B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p>
    <w:p w14:paraId="0A39DBFE"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68B9533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28B9A0A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hr</w:t>
      </w:r>
      <w:r w:rsidRPr="00B548E2">
        <w:rPr>
          <w:rFonts w:ascii="Consolas" w:eastAsia="Times New Roman" w:hAnsi="Consolas" w:cs="Consolas"/>
          <w:color w:val="808080"/>
          <w:sz w:val="21"/>
          <w:szCs w:val="21"/>
        </w:rPr>
        <w:t>&gt;</w:t>
      </w:r>
    </w:p>
    <w:p w14:paraId="7454C0F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proofErr w:type="gramStart"/>
      <w:r w:rsidRPr="00B548E2">
        <w:rPr>
          <w:rFonts w:ascii="Consolas" w:eastAsia="Times New Roman" w:hAnsi="Consolas" w:cs="Consolas"/>
          <w:color w:val="6A9955"/>
          <w:sz w:val="21"/>
          <w:szCs w:val="21"/>
        </w:rPr>
        <w:t>&lt;!--</w:t>
      </w:r>
      <w:proofErr w:type="gramEnd"/>
      <w:r w:rsidRPr="00B548E2">
        <w:rPr>
          <w:rFonts w:ascii="Consolas" w:eastAsia="Times New Roman" w:hAnsi="Consolas" w:cs="Consolas"/>
          <w:color w:val="6A9955"/>
          <w:sz w:val="21"/>
          <w:szCs w:val="21"/>
        </w:rPr>
        <w:t>Footer--&gt;</w:t>
      </w:r>
    </w:p>
    <w:p w14:paraId="727BBA9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footer</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"background-image:</w:t>
      </w:r>
      <w:proofErr w:type="gramStart"/>
      <w:r w:rsidRPr="00B548E2">
        <w:rPr>
          <w:rFonts w:ascii="Consolas" w:eastAsia="Times New Roman" w:hAnsi="Consolas" w:cs="Consolas"/>
          <w:color w:val="CE9178"/>
          <w:sz w:val="21"/>
          <w:szCs w:val="21"/>
        </w:rPr>
        <w:t>url(</w:t>
      </w:r>
      <w:proofErr w:type="gramEnd"/>
      <w:r w:rsidRPr="00B548E2">
        <w:rPr>
          <w:rFonts w:ascii="Consolas" w:eastAsia="Times New Roman" w:hAnsi="Consolas" w:cs="Consolas"/>
          <w:color w:val="CE9178"/>
          <w:sz w:val="21"/>
          <w:szCs w:val="21"/>
        </w:rPr>
        <w:t>Img/gradient\ \ 1.jpg);background-size: cover; padding-top: 20px; padding-bottom: 10px;"</w:t>
      </w:r>
      <w:r w:rsidRPr="00B548E2">
        <w:rPr>
          <w:rFonts w:ascii="Consolas" w:eastAsia="Times New Roman" w:hAnsi="Consolas" w:cs="Consolas"/>
          <w:color w:val="808080"/>
          <w:sz w:val="21"/>
          <w:szCs w:val="21"/>
        </w:rPr>
        <w:t>&gt;</w:t>
      </w:r>
    </w:p>
    <w:p w14:paraId="0FB129D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CE9178"/>
          <w:sz w:val="21"/>
          <w:szCs w:val="21"/>
        </w:rPr>
        <w:t>"container-fluid"</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p>
    <w:p w14:paraId="1A9DE20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"row"</w:t>
      </w:r>
      <w:r w:rsidRPr="00B548E2">
        <w:rPr>
          <w:rFonts w:ascii="Consolas" w:eastAsia="Times New Roman" w:hAnsi="Consolas" w:cs="Consolas"/>
          <w:color w:val="808080"/>
          <w:sz w:val="21"/>
          <w:szCs w:val="21"/>
        </w:rPr>
        <w:t>&gt;</w:t>
      </w:r>
    </w:p>
    <w:p w14:paraId="35F4519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78EA4EF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About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4FE530E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"About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About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2691E47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"Contact Us.html"</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Contact Us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45F654D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16218B02"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1FDE897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Products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374C8DD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"Infinix.html"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Infinix</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0EEA7BB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"Oppo.html"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Oppo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5499436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"Sumsung .html"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Sumsung</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16BB55B5"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"Vivo.html"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Vivo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2BD3B65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"Tecno.html"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Tecno</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7406897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w:t>
      </w:r>
      <w:proofErr w:type="gramStart"/>
      <w:r w:rsidRPr="00B548E2">
        <w:rPr>
          <w:rFonts w:ascii="Consolas" w:eastAsia="Times New Roman" w:hAnsi="Consolas" w:cs="Consolas"/>
          <w:color w:val="CE9178"/>
          <w:sz w:val="21"/>
          <w:szCs w:val="21"/>
        </w:rPr>
        <w:t>Realme  .</w:t>
      </w:r>
      <w:proofErr w:type="gramEnd"/>
      <w:r w:rsidRPr="00B548E2">
        <w:rPr>
          <w:rFonts w:ascii="Consolas" w:eastAsia="Times New Roman" w:hAnsi="Consolas" w:cs="Consolas"/>
          <w:color w:val="CE9178"/>
          <w:sz w:val="21"/>
          <w:szCs w:val="21"/>
        </w:rPr>
        <w:t>html"</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Realme</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39D5332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43179E8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7C289E1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col-md-3 col-lg-3"</w:t>
      </w:r>
      <w:r w:rsidRPr="00B548E2">
        <w:rPr>
          <w:rFonts w:ascii="Consolas" w:eastAsia="Times New Roman" w:hAnsi="Consolas" w:cs="Consolas"/>
          <w:color w:val="808080"/>
          <w:sz w:val="21"/>
          <w:szCs w:val="21"/>
        </w:rPr>
        <w:t>&gt;</w:t>
      </w:r>
    </w:p>
    <w:p w14:paraId="3D44DEE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Support</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1627E69D"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FQA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Troubleshooting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Quick Link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Blogs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13C6CC56"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4C99B4A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class</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"col-sm-3 ol-md-3 col-lg-3"</w:t>
      </w:r>
      <w:r w:rsidRPr="00B548E2">
        <w:rPr>
          <w:rFonts w:ascii="Consolas" w:eastAsia="Times New Roman" w:hAnsi="Consolas" w:cs="Consolas"/>
          <w:color w:val="808080"/>
          <w:sz w:val="21"/>
          <w:szCs w:val="21"/>
        </w:rPr>
        <w:t>&gt;</w:t>
      </w:r>
    </w:p>
    <w:p w14:paraId="3FB4CB27"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Follws Us</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h4</w:t>
      </w:r>
      <w:r w:rsidRPr="00B548E2">
        <w:rPr>
          <w:rFonts w:ascii="Consolas" w:eastAsia="Times New Roman" w:hAnsi="Consolas" w:cs="Consolas"/>
          <w:color w:val="808080"/>
          <w:sz w:val="21"/>
          <w:szCs w:val="21"/>
        </w:rPr>
        <w:t>&gt;</w:t>
      </w:r>
    </w:p>
    <w:p w14:paraId="15E2788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0080090033040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p>
    <w:p w14:paraId="2C359E7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Timing: 09:30 - 18:00</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MON - SAT</w:t>
      </w:r>
    </w:p>
    <w:p w14:paraId="200D1E83"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Exclude Holidays</w:t>
      </w:r>
    </w:p>
    <w:p w14:paraId="325854EB"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01BE803C"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lastRenderedPageBreak/>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"https://www.facebook.com/"</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"Img/5296499_fb_facebook_facebook logo_icon.png"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044A2E8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"https://www.instagram.com/"</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"Img/3225191_app_instagram_logo_media_popular_icon.png"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2CE6C0E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"https://web.whatsapp.com/"</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"Img/3225179_app_logo_media_popular_social_icon.png"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2B82B3E0"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a</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href</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"https://x.com/?lang=en&amp;mx=2"</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img</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"margin-left: 10px;"</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src</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"Img/3225183_app_logo_media_popular_social_icon.png"</w:t>
      </w:r>
      <w:r w:rsidRPr="00B548E2">
        <w:rPr>
          <w:rFonts w:ascii="Consolas" w:eastAsia="Times New Roman" w:hAnsi="Consolas" w:cs="Consolas"/>
          <w:color w:val="808080"/>
          <w:sz w:val="21"/>
          <w:szCs w:val="21"/>
        </w:rPr>
        <w:t>/&gt;&lt;/</w:t>
      </w:r>
      <w:r w:rsidRPr="00B548E2">
        <w:rPr>
          <w:rFonts w:ascii="Consolas" w:eastAsia="Times New Roman" w:hAnsi="Consolas" w:cs="Consolas"/>
          <w:color w:val="569CD6"/>
          <w:sz w:val="21"/>
          <w:szCs w:val="21"/>
        </w:rPr>
        <w:t>a</w:t>
      </w:r>
      <w:r w:rsidRPr="00B548E2">
        <w:rPr>
          <w:rFonts w:ascii="Consolas" w:eastAsia="Times New Roman" w:hAnsi="Consolas" w:cs="Consolas"/>
          <w:color w:val="808080"/>
          <w:sz w:val="21"/>
          <w:szCs w:val="21"/>
        </w:rPr>
        <w:t>&gt;</w:t>
      </w:r>
    </w:p>
    <w:p w14:paraId="503B66C9"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11E31D6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0EAC0B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div</w:t>
      </w:r>
      <w:r w:rsidRPr="00B548E2">
        <w:rPr>
          <w:rFonts w:ascii="Consolas" w:eastAsia="Times New Roman" w:hAnsi="Consolas" w:cs="Consolas"/>
          <w:color w:val="808080"/>
          <w:sz w:val="21"/>
          <w:szCs w:val="21"/>
        </w:rPr>
        <w:t>&gt;</w:t>
      </w:r>
    </w:p>
    <w:p w14:paraId="58EF37D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9CDCFE"/>
          <w:sz w:val="21"/>
          <w:szCs w:val="21"/>
        </w:rPr>
        <w:t>style</w:t>
      </w:r>
      <w:r w:rsidRPr="00B548E2">
        <w:rPr>
          <w:rFonts w:ascii="Consolas" w:eastAsia="Times New Roman" w:hAnsi="Consolas" w:cs="Consolas"/>
          <w:color w:val="D4D4D4"/>
          <w:sz w:val="21"/>
          <w:szCs w:val="21"/>
        </w:rPr>
        <w:t>=</w:t>
      </w:r>
      <w:r w:rsidRPr="00B548E2">
        <w:rPr>
          <w:rFonts w:ascii="Consolas" w:eastAsia="Times New Roman" w:hAnsi="Consolas" w:cs="Consolas"/>
          <w:color w:val="CE9178"/>
          <w:sz w:val="21"/>
          <w:szCs w:val="21"/>
        </w:rPr>
        <w:t>"text-align: center;"</w:t>
      </w:r>
      <w:r w:rsidRPr="00B548E2">
        <w:rPr>
          <w:rFonts w:ascii="Consolas" w:eastAsia="Times New Roman" w:hAnsi="Consolas" w:cs="Consolas"/>
          <w:color w:val="808080"/>
          <w:sz w:val="21"/>
          <w:szCs w:val="21"/>
        </w:rPr>
        <w:t>&gt;</w:t>
      </w:r>
      <w:r w:rsidRPr="00B548E2">
        <w:rPr>
          <w:rFonts w:ascii="Consolas" w:eastAsia="Times New Roman" w:hAnsi="Consolas" w:cs="Consolas"/>
          <w:color w:val="D4D4D4"/>
          <w:sz w:val="21"/>
          <w:szCs w:val="21"/>
        </w:rPr>
        <w:t xml:space="preserve">Mobile Web </w:t>
      </w:r>
      <w:r w:rsidRPr="00B548E2">
        <w:rPr>
          <w:rFonts w:ascii="Consolas" w:eastAsia="Times New Roman" w:hAnsi="Consolas" w:cs="Consolas"/>
          <w:color w:val="569CD6"/>
          <w:sz w:val="21"/>
          <w:szCs w:val="21"/>
        </w:rPr>
        <w:t>&amp;copy;</w:t>
      </w:r>
      <w:r w:rsidRPr="00B548E2">
        <w:rPr>
          <w:rFonts w:ascii="Consolas" w:eastAsia="Times New Roman" w:hAnsi="Consolas" w:cs="Consolas"/>
          <w:color w:val="D4D4D4"/>
          <w:sz w:val="21"/>
          <w:szCs w:val="21"/>
        </w:rPr>
        <w:t xml:space="preserve"> Copy Right All Right Reserved 2024</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p</w:t>
      </w:r>
      <w:r w:rsidRPr="00B548E2">
        <w:rPr>
          <w:rFonts w:ascii="Consolas" w:eastAsia="Times New Roman" w:hAnsi="Consolas" w:cs="Consolas"/>
          <w:color w:val="808080"/>
          <w:sz w:val="21"/>
          <w:szCs w:val="21"/>
        </w:rPr>
        <w:t>&gt;</w:t>
      </w:r>
    </w:p>
    <w:p w14:paraId="6C3D2DE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footer</w:t>
      </w:r>
      <w:r w:rsidRPr="00B548E2">
        <w:rPr>
          <w:rFonts w:ascii="Consolas" w:eastAsia="Times New Roman" w:hAnsi="Consolas" w:cs="Consolas"/>
          <w:color w:val="808080"/>
          <w:sz w:val="21"/>
          <w:szCs w:val="21"/>
        </w:rPr>
        <w:t>&gt;</w:t>
      </w:r>
    </w:p>
    <w:p w14:paraId="02161298"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p>
    <w:p w14:paraId="23D3FC74"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D4D4D4"/>
          <w:sz w:val="21"/>
          <w:szCs w:val="21"/>
        </w:rPr>
        <w:t xml:space="preserve">    </w:t>
      </w: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body</w:t>
      </w:r>
      <w:r w:rsidRPr="00B548E2">
        <w:rPr>
          <w:rFonts w:ascii="Consolas" w:eastAsia="Times New Roman" w:hAnsi="Consolas" w:cs="Consolas"/>
          <w:color w:val="808080"/>
          <w:sz w:val="21"/>
          <w:szCs w:val="21"/>
        </w:rPr>
        <w:t>&gt;</w:t>
      </w:r>
    </w:p>
    <w:p w14:paraId="1688C091"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r w:rsidRPr="00B548E2">
        <w:rPr>
          <w:rFonts w:ascii="Consolas" w:eastAsia="Times New Roman" w:hAnsi="Consolas" w:cs="Consolas"/>
          <w:color w:val="808080"/>
          <w:sz w:val="21"/>
          <w:szCs w:val="21"/>
        </w:rPr>
        <w:t>&lt;/</w:t>
      </w:r>
      <w:r w:rsidRPr="00B548E2">
        <w:rPr>
          <w:rFonts w:ascii="Consolas" w:eastAsia="Times New Roman" w:hAnsi="Consolas" w:cs="Consolas"/>
          <w:color w:val="569CD6"/>
          <w:sz w:val="21"/>
          <w:szCs w:val="21"/>
        </w:rPr>
        <w:t>html</w:t>
      </w:r>
      <w:r w:rsidRPr="00B548E2">
        <w:rPr>
          <w:rFonts w:ascii="Consolas" w:eastAsia="Times New Roman" w:hAnsi="Consolas" w:cs="Consolas"/>
          <w:color w:val="808080"/>
          <w:sz w:val="21"/>
          <w:szCs w:val="21"/>
        </w:rPr>
        <w:t>&gt;</w:t>
      </w:r>
    </w:p>
    <w:p w14:paraId="17503DAA" w14:textId="77777777" w:rsidR="00B548E2" w:rsidRPr="00B548E2" w:rsidRDefault="00B548E2" w:rsidP="00B548E2">
      <w:pPr>
        <w:shd w:val="clear" w:color="auto" w:fill="1E1E1E"/>
        <w:spacing w:after="0" w:line="285" w:lineRule="atLeast"/>
        <w:rPr>
          <w:rFonts w:ascii="Consolas" w:eastAsia="Times New Roman" w:hAnsi="Consolas" w:cs="Consolas"/>
          <w:color w:val="D4D4D4"/>
          <w:sz w:val="21"/>
          <w:szCs w:val="21"/>
        </w:rPr>
      </w:pPr>
    </w:p>
    <w:p w14:paraId="45FABCC9" w14:textId="7DE9A747" w:rsidR="00C927C2" w:rsidRDefault="00B548E2">
      <w:pPr>
        <w:rPr>
          <w:noProof/>
        </w:rPr>
      </w:pPr>
      <w:ins w:id="44" w:author="ITBW COLLEGE OF IT" w:date="2024-10-15T07:29:00Z">
        <w:r w:rsidRPr="00C927C2">
          <w:rPr>
            <w:noProof/>
          </w:rPr>
          <mc:AlternateContent>
            <mc:Choice Requires="wps">
              <w:drawing>
                <wp:anchor distT="0" distB="0" distL="114300" distR="114300" simplePos="0" relativeHeight="251744256" behindDoc="0" locked="0" layoutInCell="1" allowOverlap="1" wp14:anchorId="4EC77C6E" wp14:editId="3758C687">
                  <wp:simplePos x="0" y="0"/>
                  <wp:positionH relativeFrom="column">
                    <wp:posOffset>1766815</wp:posOffset>
                  </wp:positionH>
                  <wp:positionV relativeFrom="page">
                    <wp:posOffset>4272280</wp:posOffset>
                  </wp:positionV>
                  <wp:extent cx="2584450" cy="13716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7F950ADD" w14:textId="4E756F15" w:rsidR="004D6149" w:rsidRPr="0005227C" w:rsidRDefault="004D6149" w:rsidP="00B548E2">
                              <w:pPr>
                                <w:rPr>
                                  <w:ins w:id="45"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infinix.html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4EC77C6E" id="Text Box 54" o:spid="_x0000_s1041" type="#_x0000_t202" style="position:absolute;margin-left:139.1pt;margin-top:336.4pt;width:203.5pt;height:1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" filled="f" stroked="f">
                  <v:textbox>
                    <w:txbxContent>
                      <w:p w14:paraId="7F950ADD" w14:textId="4E756F15" w:rsidR="004D6149" w:rsidRPr="0005227C" w:rsidRDefault="004D6149" w:rsidP="00B548E2">
                        <w:pPr>
                          <w:rPr>
                            <w:ins w:id="46"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infinix.html</w:t>
                        </w:r>
                      </w:p>
                    </w:txbxContent>
                  </v:textbox>
                  <w10:wrap anchory="page"/>
                </v:shape>
              </w:pict>
            </mc:Fallback>
          </mc:AlternateContent>
        </w:r>
      </w:ins>
    </w:p>
    <w:p w14:paraId="2FD481F9" w14:textId="57A8B30C" w:rsidR="00C927C2" w:rsidRDefault="00C927C2"/>
    <w:p w14:paraId="335E09E6" w14:textId="750B5980" w:rsidR="00C927C2" w:rsidRDefault="00C927C2">
      <w:pPr>
        <w:rPr>
          <w:noProof/>
        </w:rPr>
      </w:pPr>
    </w:p>
    <w:p w14:paraId="3EA4DA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554C15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62D098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778574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55C8F7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19D4F4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19BBD4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5D09D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3F28E4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1EDDDF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40C646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1179BEE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69E8D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0BA2585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6E23F1D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7401EF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94AB0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116C216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7C4A29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434B4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3503AC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68F24D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32A3C9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07ABA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0F5BE18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52E78F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18872EB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1517C7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4C52E2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22C36A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3DCAFA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2EFEDF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02C709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28CB9F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26B951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2E6CAF2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A872E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F1B2F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0FD616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738EE3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BC4C2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65CE8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54C27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59B38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EE183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C8834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04714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1F387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6ADA7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F1113C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0D2FC4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C8BB5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D08A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5957FB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F6008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242379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15BAC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34F440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1966BDB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1588A7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369A39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5AC2D9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495EEE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59F81C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1E787A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0F06BB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06449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26CCA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29E5C0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03CC3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62D41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13706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6EDE57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F8830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6AB93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1F548D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9D3CF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DCFF8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4E8795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288CE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5569B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68EB2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B6C5B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lastRenderedPageBreak/>
        <w:t>  ‎Galaxy A series · ‎Galaxy S series · ‎Galaxy A13 Price in Pakistan · ‎Galaxy A24</w:t>
      </w:r>
    </w:p>
    <w:p w14:paraId="26EDB9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8EE2F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4B2A2C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41C28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075BDF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A86CB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04C32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489B4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A7A06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64BD1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5A57E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8E926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36C7C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3E2B7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4BA7C9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---Infinix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7EE73F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087A0B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4D1236D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4ECDAF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 transition: 2s;"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1.png"</w:t>
      </w:r>
      <w:r w:rsidRPr="004D6149">
        <w:rPr>
          <w:rFonts w:ascii="Consolas" w:eastAsia="Times New Roman" w:hAnsi="Consolas" w:cs="Consolas"/>
          <w:color w:val="808080"/>
          <w:sz w:val="21"/>
          <w:szCs w:val="21"/>
        </w:rPr>
        <w:t>/&gt;</w:t>
      </w:r>
    </w:p>
    <w:p w14:paraId="43D143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6</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24,999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E0E7C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CBD554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67C99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"padding-bottom: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150DF3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2.png"</w:t>
      </w:r>
      <w:r w:rsidRPr="004D6149">
        <w:rPr>
          <w:rFonts w:ascii="Consolas" w:eastAsia="Times New Roman" w:hAnsi="Consolas" w:cs="Consolas"/>
          <w:color w:val="808080"/>
          <w:sz w:val="21"/>
          <w:szCs w:val="21"/>
        </w:rPr>
        <w:t>/&gt;</w:t>
      </w:r>
    </w:p>
    <w:p w14:paraId="533B86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7</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D971E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978F5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074DE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E890F1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3.png"</w:t>
      </w:r>
      <w:r w:rsidRPr="004D6149">
        <w:rPr>
          <w:rFonts w:ascii="Consolas" w:eastAsia="Times New Roman" w:hAnsi="Consolas" w:cs="Consolas"/>
          <w:color w:val="808080"/>
          <w:sz w:val="21"/>
          <w:szCs w:val="21"/>
        </w:rPr>
        <w:t>/&gt;</w:t>
      </w:r>
    </w:p>
    <w:p w14:paraId="5B140A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9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34,999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ADCAB0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E9A11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78DBE1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3C2A7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DB085E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80D33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D6C4E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0F0DF5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595C2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7D4A5F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94B19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4.png"</w:t>
      </w:r>
      <w:r w:rsidRPr="004D6149">
        <w:rPr>
          <w:rFonts w:ascii="Consolas" w:eastAsia="Times New Roman" w:hAnsi="Consolas" w:cs="Consolas"/>
          <w:color w:val="808080"/>
          <w:sz w:val="21"/>
          <w:szCs w:val="21"/>
        </w:rPr>
        <w:t>/&gt;</w:t>
      </w:r>
    </w:p>
    <w:p w14:paraId="411F8E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10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47,999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2ADE6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48236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26CAD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7E4CFE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5.png"</w:t>
      </w:r>
      <w:r w:rsidRPr="004D6149">
        <w:rPr>
          <w:rFonts w:ascii="Consolas" w:eastAsia="Times New Roman" w:hAnsi="Consolas" w:cs="Consolas"/>
          <w:color w:val="808080"/>
          <w:sz w:val="21"/>
          <w:szCs w:val="21"/>
        </w:rPr>
        <w:t>/&gt;</w:t>
      </w:r>
    </w:p>
    <w:p w14:paraId="6AB95F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48CDF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B5AEA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9EFE8A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43BC87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"Img/Infinx mobile 7.png"</w:t>
      </w:r>
      <w:r w:rsidRPr="004D6149">
        <w:rPr>
          <w:rFonts w:ascii="Consolas" w:eastAsia="Times New Roman" w:hAnsi="Consolas" w:cs="Consolas"/>
          <w:color w:val="808080"/>
          <w:sz w:val="21"/>
          <w:szCs w:val="21"/>
        </w:rPr>
        <w:t>/&gt;</w:t>
      </w:r>
    </w:p>
    <w:p w14:paraId="32A0CB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Smart 13</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D9B9A2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574B1F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8DD14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459C1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26510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A3EA8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40D217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56CE19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3BB1DB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314B82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38E9897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24AB6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750CF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222B76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8E1BF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779CB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668D81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5DA8EE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4E2FD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310A8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12FD0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25A8E6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71602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62781B3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4B90BC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A04F8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6BB2BDD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432A41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725FF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7B996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45C2A8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57D23D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79E80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56A8C27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233A752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4AD2C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27F51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9639B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D55A7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A1284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36237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9F81E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EC3E2D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BE135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49BD3E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7C1BCA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5126DB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5AB48480" w14:textId="7CA873D1"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ins w:id="47" w:author="ITBW COLLEGE OF IT" w:date="2024-10-15T07:29:00Z">
        <w:r w:rsidRPr="00C927C2">
          <w:rPr>
            <w:noProof/>
          </w:rPr>
          <mc:AlternateContent>
            <mc:Choice Requires="wps">
              <w:drawing>
                <wp:anchor distT="0" distB="0" distL="114300" distR="114300" simplePos="0" relativeHeight="251746304" behindDoc="0" locked="0" layoutInCell="1" allowOverlap="1" wp14:anchorId="46D2B096" wp14:editId="0B3C2224">
                  <wp:simplePos x="0" y="0"/>
                  <wp:positionH relativeFrom="column">
                    <wp:posOffset>1573530</wp:posOffset>
                  </wp:positionH>
                  <wp:positionV relativeFrom="page">
                    <wp:posOffset>1637665</wp:posOffset>
                  </wp:positionV>
                  <wp:extent cx="2584450" cy="1371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584450" cy="1371600"/>
                          </a:xfrm>
                          <a:prstGeom prst="rect">
                            <a:avLst/>
                          </a:prstGeom>
                          <a:noFill/>
                          <a:ln>
                            <a:noFill/>
                          </a:ln>
                        </wps:spPr>
                        <wps:txbx>
                          <w:txbxContent>
                            <w:p w14:paraId="178E83FD" w14:textId="79CB3EEB" w:rsidR="004D6149" w:rsidRPr="0005227C" w:rsidRDefault="004D6149" w:rsidP="004D6149">
                              <w:pPr>
                                <w:rPr>
                                  <w:ins w:id="48"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Oppo.html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46D2B096" id="Text Box 55" o:spid="_x0000_s1042" type="#_x0000_t202" style="position:absolute;margin-left:123.9pt;margin-top:128.95pt;width:203.5pt;height:10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" filled="f" stroked="f">
                  <v:textbox>
                    <w:txbxContent>
                      <w:p w14:paraId="178E83FD" w14:textId="79CB3EEB" w:rsidR="004D6149" w:rsidRPr="0005227C" w:rsidRDefault="004D6149" w:rsidP="004D6149">
                        <w:pPr>
                          <w:rPr>
                            <w:ins w:id="49"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Oppo.html</w:t>
                        </w:r>
                      </w:p>
                    </w:txbxContent>
                  </v:textbox>
                  <w10:wrap anchory="page"/>
                </v:shape>
              </w:pict>
            </mc:Fallback>
          </mc:AlternateContent>
        </w:r>
      </w:ins>
    </w:p>
    <w:p w14:paraId="42AB414A" w14:textId="0539BE24" w:rsidR="00E72CB8" w:rsidRDefault="00E72CB8"/>
    <w:p w14:paraId="13401138" w14:textId="1BE15648" w:rsidR="004D6149" w:rsidRDefault="004D6149"/>
    <w:p w14:paraId="3D23FC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2892E6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2696E0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053A75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2EAE50B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705B18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71BF44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1B55F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362E53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A37E3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D29BA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04EB95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CCBA0F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0AEBC09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1148EB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356F1F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327BF4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26E0EE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1E263AA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BA4548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2A4CC7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5E8EFD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2E9D1C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C632AF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375009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1AA411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233A46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0DA2BA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36D433F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05DB3F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4714CD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04164A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w:t>
      </w:r>
    </w:p>
    <w:p w14:paraId="663372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5EAE069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5540E9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363DBD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99088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8E48A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29AD3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78A888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489E0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8684A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3FB01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F621D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215F3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F25F18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DAFB1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83828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D8502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2CC1B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2B4C91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36B6E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B69D3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5EC22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EEF58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F3246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6D4BDC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1A80ADE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559BEB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59AD42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66E130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6815BD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252166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0D5E9FD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0225FA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061472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968512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lastRenderedPageBreak/>
        <w:t>  ‎Galaxy A series · ‎Galaxy S series · ‎Galaxy A13 Price in Pakistan · ‎Galaxy A24</w:t>
      </w:r>
    </w:p>
    <w:p w14:paraId="11FE8D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D76A7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C011FA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227AE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576E4D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D94A9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B486B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451DF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40679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76872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D00C8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222229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62953D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261E7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0F8D5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51EE9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3DF804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EBEE9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D17F5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B3CC2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34FB1E4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0C60F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94E26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63542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43B6EE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71ABC9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7C175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3B8F9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A36EF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892507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6025D2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---Oppo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260B45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1979679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61877B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5A046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1.png"</w:t>
      </w:r>
      <w:r w:rsidRPr="004D6149">
        <w:rPr>
          <w:rFonts w:ascii="Consolas" w:eastAsia="Times New Roman" w:hAnsi="Consolas" w:cs="Consolas"/>
          <w:color w:val="808080"/>
          <w:sz w:val="21"/>
          <w:szCs w:val="21"/>
        </w:rPr>
        <w:t>/&gt;</w:t>
      </w:r>
    </w:p>
    <w:p w14:paraId="10B704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A16</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24,999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82E79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9EB07E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89A82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"padding-bottom: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7A80FC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2.png"</w:t>
      </w:r>
      <w:r w:rsidRPr="004D6149">
        <w:rPr>
          <w:rFonts w:ascii="Consolas" w:eastAsia="Times New Roman" w:hAnsi="Consolas" w:cs="Consolas"/>
          <w:color w:val="808080"/>
          <w:sz w:val="21"/>
          <w:szCs w:val="21"/>
        </w:rPr>
        <w:t>/&gt;</w:t>
      </w:r>
    </w:p>
    <w:p w14:paraId="415324D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A39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DB83D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01CD7C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D8DE90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83234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3.png"</w:t>
      </w:r>
      <w:r w:rsidRPr="004D6149">
        <w:rPr>
          <w:rFonts w:ascii="Consolas" w:eastAsia="Times New Roman" w:hAnsi="Consolas" w:cs="Consolas"/>
          <w:color w:val="808080"/>
          <w:sz w:val="21"/>
          <w:szCs w:val="21"/>
        </w:rPr>
        <w:t>/&gt;</w:t>
      </w:r>
    </w:p>
    <w:p w14:paraId="090EFC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14Pro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34,999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EFF16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B05FD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FE4A0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0F950C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79BE1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21AEF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3E72B9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523207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646158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05836B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1DCDC4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4.png"</w:t>
      </w:r>
      <w:r w:rsidRPr="004D6149">
        <w:rPr>
          <w:rFonts w:ascii="Consolas" w:eastAsia="Times New Roman" w:hAnsi="Consolas" w:cs="Consolas"/>
          <w:color w:val="808080"/>
          <w:sz w:val="21"/>
          <w:szCs w:val="21"/>
        </w:rPr>
        <w:t>/&gt;</w:t>
      </w:r>
    </w:p>
    <w:p w14:paraId="79EE58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A32</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47,999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7D4D8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B847C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49DAE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0442B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5.png"</w:t>
      </w:r>
      <w:r w:rsidRPr="004D6149">
        <w:rPr>
          <w:rFonts w:ascii="Consolas" w:eastAsia="Times New Roman" w:hAnsi="Consolas" w:cs="Consolas"/>
          <w:color w:val="808080"/>
          <w:sz w:val="21"/>
          <w:szCs w:val="21"/>
        </w:rPr>
        <w:t>/&gt;</w:t>
      </w:r>
    </w:p>
    <w:p w14:paraId="723633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A20Pro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46851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1161D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875B7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70E60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Mobile 7.png"</w:t>
      </w:r>
      <w:r w:rsidRPr="004D6149">
        <w:rPr>
          <w:rFonts w:ascii="Consolas" w:eastAsia="Times New Roman" w:hAnsi="Consolas" w:cs="Consolas"/>
          <w:color w:val="808080"/>
          <w:sz w:val="21"/>
          <w:szCs w:val="21"/>
        </w:rPr>
        <w:t>/&gt;</w:t>
      </w:r>
    </w:p>
    <w:p w14:paraId="3D8E750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A99Pro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D2C4CD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78D5A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4C4A5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70EE8B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20353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4971D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34610A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09CEC7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5CCEB4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00F43F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352AA3D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3FDCF8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B2ABA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145375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76870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CBA4A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01C5CE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C8DFA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DE223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77B14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7CEF7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9FBAF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792E0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8B590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879F8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A4DB6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2694D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CD5C2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FA04F2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40A5D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4CB0A2A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2F5BD2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0B3EE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41DC01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301FBD4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CAC7F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0AE66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DA0519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A65D9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04A7C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48BA8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CC5D6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CB30A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BB7B0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30FC9B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5D4A0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292229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1E93BA5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4CA6E2A3" w14:textId="77777777" w:rsidR="004D6149" w:rsidRDefault="004D6149"/>
    <w:p w14:paraId="0089B8D5" w14:textId="70A3A4F3" w:rsidR="004D6149" w:rsidRDefault="004D6149">
      <w:ins w:id="50" w:author="ITBW COLLEGE OF IT" w:date="2024-10-15T07:29:00Z">
        <w:r w:rsidRPr="00C927C2">
          <w:rPr>
            <w:noProof/>
          </w:rPr>
          <mc:AlternateContent>
            <mc:Choice Requires="wps">
              <w:drawing>
                <wp:anchor distT="0" distB="0" distL="114300" distR="114300" simplePos="0" relativeHeight="251748352" behindDoc="0" locked="0" layoutInCell="1" allowOverlap="1" wp14:anchorId="2CEF247E" wp14:editId="3AD8A076">
                  <wp:simplePos x="0" y="0"/>
                  <wp:positionH relativeFrom="column">
                    <wp:posOffset>1546958</wp:posOffset>
                  </wp:positionH>
                  <wp:positionV relativeFrom="page">
                    <wp:posOffset>7263765</wp:posOffset>
                  </wp:positionV>
                  <wp:extent cx="3068515" cy="1371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56383BCD" w14:textId="77777777" w:rsidR="004D6149" w:rsidRPr="0005227C" w:rsidRDefault="004D6149" w:rsidP="004D6149">
                              <w:pPr>
                                <w:rPr>
                                  <w:ins w:id="51"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2CEF247E" id="Text Box 56" o:spid="_x0000_s1043" type="#_x0000_t202" style="position:absolute;margin-left:121.8pt;margin-top:571.95pt;width:241.6pt;height:10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" filled="f" stroked="f">
                  <v:textbox>
                    <w:txbxContent>
                      <w:p w14:paraId="56383BCD" w14:textId="77777777" w:rsidR="004D6149" w:rsidRPr="0005227C" w:rsidRDefault="004D6149" w:rsidP="004D6149">
                        <w:pPr>
                          <w:rPr>
                            <w:ins w:id="52"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Sumsung.html</w:t>
                        </w:r>
                      </w:p>
                    </w:txbxContent>
                  </v:textbox>
                  <w10:wrap anchory="page"/>
                </v:shape>
              </w:pict>
            </mc:Fallback>
          </mc:AlternateContent>
        </w:r>
      </w:ins>
    </w:p>
    <w:p w14:paraId="46A7205D" w14:textId="4183997A" w:rsidR="004D6149" w:rsidRDefault="004D6149"/>
    <w:p w14:paraId="476A9EEC" w14:textId="77777777" w:rsidR="004D6149" w:rsidRDefault="004D6149"/>
    <w:p w14:paraId="03A325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24ECEA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2FDDEB1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6F90D70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229603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7004DB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55BCA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D63C1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67001E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A9F25A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1673B1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6F7A2D7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D3010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7806C3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367B20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2C90C4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8D574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3FF40A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1041FA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E2967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256516B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3225C5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6E27AF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38D52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5F93A0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3D705F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1B1AFA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751A2F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08A382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03D11D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085ACF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1ECBB9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08A7E61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2C325D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232ED9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575CD6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F9DFC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AE74C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65CBD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0ED8F57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44ECD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E38E7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806461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3BC511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A801D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FF697C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22A50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C6C18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A0622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8573B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557F5C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21F6E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AF1BD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6F6E6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8EF95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A4695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0F0BE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5ED434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DE973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4FFA496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4FDF30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4056E1F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6027E9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762BDCE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0BC704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D0C45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AD077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7A7A1BF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98FF2A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25BD5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82B55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1696BD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45A2A6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218DC4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lastRenderedPageBreak/>
        <w:t>  ‎Galaxy A series · ‎Galaxy S series · ‎Galaxy A13 Price in Pakistan · ‎Galaxy A24</w:t>
      </w:r>
    </w:p>
    <w:p w14:paraId="0EC842A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3B0C7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FCF11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5DC9F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5BD713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500C74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9E9FE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0DB43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6B0E9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4BF098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828DA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2401A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70466F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92DA6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74FED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058D6D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B3705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8CD2C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23B2A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2D0CB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F13C14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3E9BF9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4968FB8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5B86F9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64300C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25CD5A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E7C6BB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Mobile1.png"</w:t>
      </w:r>
      <w:r w:rsidRPr="004D6149">
        <w:rPr>
          <w:rFonts w:ascii="Consolas" w:eastAsia="Times New Roman" w:hAnsi="Consolas" w:cs="Consolas"/>
          <w:color w:val="808080"/>
          <w:sz w:val="21"/>
          <w:szCs w:val="21"/>
        </w:rPr>
        <w:t>/&gt;</w:t>
      </w:r>
    </w:p>
    <w:p w14:paraId="663DFA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Glaxcy A23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Capacity 4/64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45,000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2CDDB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E7940A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CB1E8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0244E2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 2.png"</w:t>
      </w:r>
      <w:r w:rsidRPr="004D6149">
        <w:rPr>
          <w:rFonts w:ascii="Consolas" w:eastAsia="Times New Roman" w:hAnsi="Consolas" w:cs="Consolas"/>
          <w:color w:val="808080"/>
          <w:sz w:val="21"/>
          <w:szCs w:val="21"/>
        </w:rPr>
        <w:t>/&gt;</w:t>
      </w:r>
    </w:p>
    <w:p w14:paraId="0BD6FF5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 Glaxcy A14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51,000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20D956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E29638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4DB27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67E99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 3.png"</w:t>
      </w:r>
      <w:r w:rsidRPr="004D6149">
        <w:rPr>
          <w:rFonts w:ascii="Consolas" w:eastAsia="Times New Roman" w:hAnsi="Consolas" w:cs="Consolas"/>
          <w:color w:val="808080"/>
          <w:sz w:val="21"/>
          <w:szCs w:val="21"/>
        </w:rPr>
        <w:t>/&gt;</w:t>
      </w:r>
    </w:p>
    <w:p w14:paraId="61CDBA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Glaxcy S24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289,999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C882C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F1B2D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0A989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313BA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6D8E0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9269E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992B3D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6C09A2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489CDA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447EC6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 4.png"</w:t>
      </w:r>
      <w:r w:rsidRPr="004D6149">
        <w:rPr>
          <w:rFonts w:ascii="Consolas" w:eastAsia="Times New Roman" w:hAnsi="Consolas" w:cs="Consolas"/>
          <w:color w:val="808080"/>
          <w:sz w:val="21"/>
          <w:szCs w:val="21"/>
        </w:rPr>
        <w:t>/&gt;</w:t>
      </w:r>
    </w:p>
    <w:p w14:paraId="4E89E6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 Glaxcy M34 5G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6/128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4,349,710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B65C3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9F843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43FA2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859973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Mobile5.png"</w:t>
      </w:r>
      <w:r w:rsidRPr="004D6149">
        <w:rPr>
          <w:rFonts w:ascii="Consolas" w:eastAsia="Times New Roman" w:hAnsi="Consolas" w:cs="Consolas"/>
          <w:color w:val="808080"/>
          <w:sz w:val="21"/>
          <w:szCs w:val="21"/>
        </w:rPr>
        <w:t>/&gt;</w:t>
      </w:r>
    </w:p>
    <w:p w14:paraId="700AF94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 Glaxcy A13</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47,999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00968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407D0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AD0FB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E4243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Mobile6.png"</w:t>
      </w:r>
      <w:r w:rsidRPr="004D6149">
        <w:rPr>
          <w:rFonts w:ascii="Consolas" w:eastAsia="Times New Roman" w:hAnsi="Consolas" w:cs="Consolas"/>
          <w:color w:val="808080"/>
          <w:sz w:val="21"/>
          <w:szCs w:val="21"/>
        </w:rPr>
        <w:t>/&gt;</w:t>
      </w:r>
    </w:p>
    <w:p w14:paraId="3F2DDD4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 Glaxcy S8</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62,999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D8E3C3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4A9D5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26C200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91506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69DCC7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EBAF8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5E21A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4E2629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292343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48D182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288C1F1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291AA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494E33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815B3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38111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99C14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13DC28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001C1CD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18A414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FF772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2F720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DB7FC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668DA0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F80E4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EC932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7B265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1F308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3A80BE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0DCB1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D9F96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0E4AFC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6DC6C88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E076B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7DAE88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2BB98B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81EE9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4E6B9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26F01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798DC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E5958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4934A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19E0C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75E21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1430BE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442BE4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2EC9E7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2A88048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3F21E1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F1CA80D" w14:textId="5F70EDBF" w:rsidR="004D6149" w:rsidRDefault="004D6149">
      <w:ins w:id="53" w:author="ITBW COLLEGE OF IT" w:date="2024-10-15T07:29:00Z">
        <w:r w:rsidRPr="00C927C2">
          <w:rPr>
            <w:noProof/>
          </w:rPr>
          <mc:AlternateContent>
            <mc:Choice Requires="wps">
              <w:drawing>
                <wp:anchor distT="0" distB="0" distL="114300" distR="114300" simplePos="0" relativeHeight="251750400" behindDoc="0" locked="0" layoutInCell="1" allowOverlap="1" wp14:anchorId="46602FE0" wp14:editId="4C54A770">
                  <wp:simplePos x="0" y="0"/>
                  <wp:positionH relativeFrom="column">
                    <wp:posOffset>1651488</wp:posOffset>
                  </wp:positionH>
                  <wp:positionV relativeFrom="page">
                    <wp:posOffset>4262804</wp:posOffset>
                  </wp:positionV>
                  <wp:extent cx="3068515" cy="13716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618B4823" w14:textId="77777777" w:rsidR="004D6149" w:rsidRPr="0005227C" w:rsidRDefault="004D6149" w:rsidP="004D6149">
                              <w:pPr>
                                <w:rPr>
                                  <w:ins w:id="54"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Vivo.html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46602FE0" id="Text Box 58" o:spid="_x0000_s1044" type="#_x0000_t202" style="position:absolute;margin-left:130.05pt;margin-top:335.65pt;width:241.6pt;height:10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" filled="f" stroked="f">
                  <v:textbox>
                    <w:txbxContent>
                      <w:p w14:paraId="618B4823" w14:textId="77777777" w:rsidR="004D6149" w:rsidRPr="0005227C" w:rsidRDefault="004D6149" w:rsidP="004D6149">
                        <w:pPr>
                          <w:rPr>
                            <w:ins w:id="55"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Vivo.html</w:t>
                        </w:r>
                      </w:p>
                    </w:txbxContent>
                  </v:textbox>
                  <w10:wrap anchory="page"/>
                </v:shape>
              </w:pict>
            </mc:Fallback>
          </mc:AlternateContent>
        </w:r>
      </w:ins>
    </w:p>
    <w:p w14:paraId="64A7CCB4" w14:textId="33B6DC88" w:rsidR="004D6149" w:rsidRDefault="004D6149"/>
    <w:p w14:paraId="011A8683" w14:textId="5CE50899" w:rsidR="004D6149" w:rsidRDefault="004D6149"/>
    <w:p w14:paraId="60AA3D44" w14:textId="0B6FEA01"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7DFD55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7AD691CE" w14:textId="65E94085"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14A47FE7" w14:textId="6DA60592"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05CB82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6B53C04E" w14:textId="475A46C6"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70570D7" w14:textId="54A87364"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76C6AF5C" w14:textId="1914EDDB"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3F4252A9" w14:textId="597732CD"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6E69E925" w14:textId="44E62BAA"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702222C8" w14:textId="0A73044F"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689D33B0" w14:textId="13DDFC9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71D4C977" w14:textId="1BF008D6"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0B41D4F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7793CF95" w14:textId="5487B812"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7C8F8EBF" w14:textId="6482EF7E" w:rsid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7B21FA46" w14:textId="032D196E"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2A642C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601B42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10D6FFF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32751E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367E89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2F68FC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699924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32C90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4FBE6CC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575F66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01DB12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4C62D76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06ED74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5E921E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26B797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6C3043D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2A841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5BF667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16DF601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12770D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C4B07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55B8D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44EEA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627A48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83FA1F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C3499A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8F691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64157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3B556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EBDAEB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DE50A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C0B2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9974C6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C5A78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75DA81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AB1BF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01BF0A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AEB70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54351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2974C6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15B507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172B4DB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7351F0F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29966B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AB389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249F38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0B5418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3439C7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79F5CD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7B980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28BD9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A2F67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7AF58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CEF9F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FD6F19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3FEBA9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E492E6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88660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262311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A6086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40DDE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330D09B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639AB2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D671D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7DFE1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2D6A5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F98EA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86D2F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FD175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4186DF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2DCF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8D3D4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B7503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30A46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C491C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BE2B14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2B7AB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B3110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45AEF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5FB45B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---Vivo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252DD5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6A60132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02CA9C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1E2A7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1.png"</w:t>
      </w:r>
      <w:r w:rsidRPr="004D6149">
        <w:rPr>
          <w:rFonts w:ascii="Consolas" w:eastAsia="Times New Roman" w:hAnsi="Consolas" w:cs="Consolas"/>
          <w:color w:val="808080"/>
          <w:sz w:val="21"/>
          <w:szCs w:val="21"/>
        </w:rPr>
        <w:t>/&gt;</w:t>
      </w:r>
    </w:p>
    <w:p w14:paraId="5F3635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Y30e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Capacity 4/64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86,699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DBF145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67B5E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5D64D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96B3F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2.png"</w:t>
      </w:r>
      <w:r w:rsidRPr="004D6149">
        <w:rPr>
          <w:rFonts w:ascii="Consolas" w:eastAsia="Times New Roman" w:hAnsi="Consolas" w:cs="Consolas"/>
          <w:color w:val="808080"/>
          <w:sz w:val="21"/>
          <w:szCs w:val="21"/>
        </w:rPr>
        <w:t>/&gt;</w:t>
      </w:r>
    </w:p>
    <w:p w14:paraId="12633F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Y22</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26,000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49AD84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367EF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56CA3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3C3936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7.png"</w:t>
      </w:r>
      <w:r w:rsidRPr="004D6149">
        <w:rPr>
          <w:rFonts w:ascii="Consolas" w:eastAsia="Times New Roman" w:hAnsi="Consolas" w:cs="Consolas"/>
          <w:color w:val="808080"/>
          <w:sz w:val="21"/>
          <w:szCs w:val="21"/>
        </w:rPr>
        <w:t>/&gt;</w:t>
      </w:r>
    </w:p>
    <w:p w14:paraId="70F9C8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40Pro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289,999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98815E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4BD77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39179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EE365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54B706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C8F98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BC7A6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553D5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C3E2E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88AEF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75156C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1E8FC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4.png"</w:t>
      </w:r>
      <w:r w:rsidRPr="004D6149">
        <w:rPr>
          <w:rFonts w:ascii="Consolas" w:eastAsia="Times New Roman" w:hAnsi="Consolas" w:cs="Consolas"/>
          <w:color w:val="808080"/>
          <w:sz w:val="21"/>
          <w:szCs w:val="21"/>
        </w:rPr>
        <w:t>/&gt;</w:t>
      </w:r>
    </w:p>
    <w:p w14:paraId="7225C0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Y02s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6/128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44,900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D5D2D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AB6990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A18D4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597F0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5.png"</w:t>
      </w:r>
      <w:r w:rsidRPr="004D6149">
        <w:rPr>
          <w:rFonts w:ascii="Consolas" w:eastAsia="Times New Roman" w:hAnsi="Consolas" w:cs="Consolas"/>
          <w:color w:val="808080"/>
          <w:sz w:val="21"/>
          <w:szCs w:val="21"/>
        </w:rPr>
        <w:t>/&gt;</w:t>
      </w:r>
    </w:p>
    <w:p w14:paraId="50F3C8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Y20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35,999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363C0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4D9A8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D12E8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96D73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Mobile 6.png"</w:t>
      </w:r>
      <w:r w:rsidRPr="004D6149">
        <w:rPr>
          <w:rFonts w:ascii="Consolas" w:eastAsia="Times New Roman" w:hAnsi="Consolas" w:cs="Consolas"/>
          <w:color w:val="808080"/>
          <w:sz w:val="21"/>
          <w:szCs w:val="21"/>
        </w:rPr>
        <w:t>/&gt;</w:t>
      </w:r>
    </w:p>
    <w:p w14:paraId="570427D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Y30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62,999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578D1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7127A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AF8275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D0A2A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A008D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23719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6EA7E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6D113E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498FBF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AC2CA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0DE078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7742B5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EAE9A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B6011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F9A473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CAAF3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654A87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7733817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DFB46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BD4BE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B91EE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87344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929EBB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84464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2C23CF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0AA07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35E9F5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6B8A39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0CC43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73B172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20F4174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4F2DA5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539E87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3997F8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1621FCE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0EF46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65EC2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C5C67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FE99CF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0384BC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AC0288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8DE7F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ABF09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DC9F9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186EF6B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73FC87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39EFC6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3EB07D7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400AC8C" w14:textId="77777777" w:rsidR="004D6149" w:rsidRDefault="004D6149"/>
    <w:p w14:paraId="55CE1948" w14:textId="386989FB" w:rsidR="004D6149" w:rsidRDefault="004D6149">
      <w:ins w:id="56" w:author="ITBW COLLEGE OF IT" w:date="2024-10-15T07:29:00Z">
        <w:r w:rsidRPr="00C927C2">
          <w:rPr>
            <w:noProof/>
          </w:rPr>
          <mc:AlternateContent>
            <mc:Choice Requires="wps">
              <w:drawing>
                <wp:anchor distT="0" distB="0" distL="114300" distR="114300" simplePos="0" relativeHeight="251752448" behindDoc="0" locked="0" layoutInCell="1" allowOverlap="1" wp14:anchorId="05D08AE6" wp14:editId="31F961AF">
                  <wp:simplePos x="0" y="0"/>
                  <wp:positionH relativeFrom="column">
                    <wp:posOffset>1468315</wp:posOffset>
                  </wp:positionH>
                  <wp:positionV relativeFrom="page">
                    <wp:posOffset>1861136</wp:posOffset>
                  </wp:positionV>
                  <wp:extent cx="3068515" cy="1371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1A73FBCA" w14:textId="77777777" w:rsidR="004D6149" w:rsidRPr="0005227C" w:rsidRDefault="004D6149" w:rsidP="004D6149">
                              <w:pPr>
                                <w:rPr>
                                  <w:ins w:id="57"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Tecno.html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05D08AE6" id="Text Box 59" o:spid="_x0000_s1045" type="#_x0000_t202" style="position:absolute;margin-left:115.6pt;margin-top:146.55pt;width:241.6pt;height:10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" filled="f" stroked="f">
                  <v:textbox>
                    <w:txbxContent>
                      <w:p w14:paraId="1A73FBCA" w14:textId="77777777" w:rsidR="004D6149" w:rsidRPr="0005227C" w:rsidRDefault="004D6149" w:rsidP="004D6149">
                        <w:pPr>
                          <w:rPr>
                            <w:ins w:id="58"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Tecno.html</w:t>
                        </w:r>
                      </w:p>
                    </w:txbxContent>
                  </v:textbox>
                  <w10:wrap anchory="page"/>
                </v:shape>
              </w:pict>
            </mc:Fallback>
          </mc:AlternateContent>
        </w:r>
      </w:ins>
    </w:p>
    <w:p w14:paraId="247E1216" w14:textId="43874B88" w:rsidR="004D6149" w:rsidRDefault="004D6149"/>
    <w:p w14:paraId="790B86E2" w14:textId="77777777" w:rsidR="004D6149" w:rsidRDefault="004D6149"/>
    <w:p w14:paraId="3DDE38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113B14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2282A7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0953F0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744868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18D8BD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4DF76C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80CEE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133455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9B73E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65DB504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29A45E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1D9C85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3AE6A3B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3D2296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72E4D38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F9501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226DEC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6E1847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48712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3CDED8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4C32F1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596E4DB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77A762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B8C1A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78ED4DE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42D203D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0DE910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4121C2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471DE2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608580C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7CA9A60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13528D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610BE54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2067DD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4BA21D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2563F5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6DF63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2E92D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06906B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D8056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F7B51C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8FD84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0CE45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45C95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EEE558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28538A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7E44A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C193C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F38C5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6FF35E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67558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EDCD6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92CAC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1E4F1F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7229E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62335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5FB9F2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7B9720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6FBB89D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8A2D47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69BCD1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r w:rsidRPr="004D6149">
        <w:rPr>
          <w:rFonts w:ascii="Consolas" w:eastAsia="Times New Roman" w:hAnsi="Consolas" w:cs="Consolas"/>
          <w:color w:val="D4D4D4"/>
          <w:sz w:val="21"/>
          <w:szCs w:val="21"/>
        </w:rPr>
        <w:t xml:space="preserve">                                         </w:t>
      </w:r>
    </w:p>
    <w:p w14:paraId="0BCACFF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7E990C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508809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0DDED75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38F813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016A87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04A8D7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720ED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538FD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65633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53F1ED2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32443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14C6CC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BF69D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EF530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F5A4FD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6B4EA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59062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5F3205A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D0EF88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26079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A16A1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14DBE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E9265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1577A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3FDC0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38D217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ECCC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D681F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8813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5505C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70029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C356C3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88636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FF608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CC321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14E385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777D2AA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17D9CF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1A0255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6A84D8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1.png"</w:t>
      </w:r>
      <w:r w:rsidRPr="004D6149">
        <w:rPr>
          <w:rFonts w:ascii="Consolas" w:eastAsia="Times New Roman" w:hAnsi="Consolas" w:cs="Consolas"/>
          <w:color w:val="808080"/>
          <w:sz w:val="21"/>
          <w:szCs w:val="21"/>
        </w:rPr>
        <w:t>/&gt;</w:t>
      </w:r>
    </w:p>
    <w:p w14:paraId="61B21B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Spark 9T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Capacity 4/64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28,999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8E3CA8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5DC427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DEF221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9FB38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2.png"</w:t>
      </w:r>
      <w:r w:rsidRPr="004D6149">
        <w:rPr>
          <w:rFonts w:ascii="Consolas" w:eastAsia="Times New Roman" w:hAnsi="Consolas" w:cs="Consolas"/>
          <w:color w:val="808080"/>
          <w:sz w:val="21"/>
          <w:szCs w:val="21"/>
        </w:rPr>
        <w:t>/&gt;</w:t>
      </w:r>
    </w:p>
    <w:p w14:paraId="25AD9B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CAMON 30pro 5G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93,999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03090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22141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0D3C8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17C264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3.png"</w:t>
      </w:r>
      <w:r w:rsidRPr="004D6149">
        <w:rPr>
          <w:rFonts w:ascii="Consolas" w:eastAsia="Times New Roman" w:hAnsi="Consolas" w:cs="Consolas"/>
          <w:color w:val="808080"/>
          <w:sz w:val="21"/>
          <w:szCs w:val="21"/>
        </w:rPr>
        <w:t>/&gt;</w:t>
      </w:r>
    </w:p>
    <w:p w14:paraId="179480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Spark 10Pro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28,999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719FC3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AEE86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BA13A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634038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1BE43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B2EE8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0190A5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530FA8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6307B9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A5AB8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4.png"</w:t>
      </w:r>
      <w:r w:rsidRPr="004D6149">
        <w:rPr>
          <w:rFonts w:ascii="Consolas" w:eastAsia="Times New Roman" w:hAnsi="Consolas" w:cs="Consolas"/>
          <w:color w:val="808080"/>
          <w:sz w:val="21"/>
          <w:szCs w:val="21"/>
        </w:rPr>
        <w:t>/&gt;</w:t>
      </w:r>
    </w:p>
    <w:p w14:paraId="455303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Spark 20Pro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6/128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58,999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CAA70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1B1AF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8A8CD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EDEA0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5.png"</w:t>
      </w:r>
      <w:r w:rsidRPr="004D6149">
        <w:rPr>
          <w:rFonts w:ascii="Consolas" w:eastAsia="Times New Roman" w:hAnsi="Consolas" w:cs="Consolas"/>
          <w:color w:val="808080"/>
          <w:sz w:val="21"/>
          <w:szCs w:val="21"/>
        </w:rPr>
        <w:t>/&gt;</w:t>
      </w:r>
    </w:p>
    <w:p w14:paraId="6DAFD6E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Spark 8C</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21,999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DD58D8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4A353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8D59E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62BA4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Mobile 6.png"</w:t>
      </w:r>
      <w:r w:rsidRPr="004D6149">
        <w:rPr>
          <w:rFonts w:ascii="Consolas" w:eastAsia="Times New Roman" w:hAnsi="Consolas" w:cs="Consolas"/>
          <w:color w:val="808080"/>
          <w:sz w:val="21"/>
          <w:szCs w:val="21"/>
        </w:rPr>
        <w:t>/&gt;</w:t>
      </w:r>
    </w:p>
    <w:p w14:paraId="635561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Pova New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22,999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D801F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74DEF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3F34F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84458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10F3F6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0FF72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22C7930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5D602FD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4E18ED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D51AF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31D5DE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4CA725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59097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71479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797A0B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EFE72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2839A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DC0119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C7081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32831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7F67BA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5F39F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E434A0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67CF0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22BC9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4EEE9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6C757B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7200A76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E2215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CA819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77F36F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510180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1ADF8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4A340D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49EBE4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9B3778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4FE92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54DB5B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140F03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34D4E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7C170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2F5B17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6A6FC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F3C15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2F03DE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42788EA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2604959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18EAEF2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5F516CD5" w14:textId="7DC9703A" w:rsidR="004D6149" w:rsidRDefault="004D6149">
      <w:ins w:id="59" w:author="ITBW COLLEGE OF IT" w:date="2024-10-15T07:29:00Z">
        <w:r w:rsidRPr="00C927C2">
          <w:rPr>
            <w:noProof/>
          </w:rPr>
          <mc:AlternateContent>
            <mc:Choice Requires="wps">
              <w:drawing>
                <wp:anchor distT="0" distB="0" distL="114300" distR="114300" simplePos="0" relativeHeight="251754496" behindDoc="0" locked="0" layoutInCell="1" allowOverlap="1" wp14:anchorId="5227F9FC" wp14:editId="15047F1C">
                  <wp:simplePos x="0" y="0"/>
                  <wp:positionH relativeFrom="column">
                    <wp:posOffset>1688123</wp:posOffset>
                  </wp:positionH>
                  <wp:positionV relativeFrom="page">
                    <wp:posOffset>7348269</wp:posOffset>
                  </wp:positionV>
                  <wp:extent cx="3068515" cy="1371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24786748" w14:textId="77777777" w:rsidR="004D6149" w:rsidRPr="0005227C" w:rsidRDefault="004D6149" w:rsidP="004D6149">
                              <w:pPr>
                                <w:rPr>
                                  <w:ins w:id="60"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Realme.html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227F9FC" id="Text Box 60" o:spid="_x0000_s1046" type="#_x0000_t202" style="position:absolute;margin-left:132.9pt;margin-top:578.6pt;width:241.6pt;height:10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" filled="f" stroked="f">
                  <v:textbox>
                    <w:txbxContent>
                      <w:p w14:paraId="24786748" w14:textId="77777777" w:rsidR="004D6149" w:rsidRPr="0005227C" w:rsidRDefault="004D6149" w:rsidP="004D6149">
                        <w:pPr>
                          <w:rPr>
                            <w:ins w:id="61"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Realme.html</w:t>
                        </w:r>
                      </w:p>
                    </w:txbxContent>
                  </v:textbox>
                  <w10:wrap anchory="page"/>
                </v:shape>
              </w:pict>
            </mc:Fallback>
          </mc:AlternateContent>
        </w:r>
      </w:ins>
    </w:p>
    <w:p w14:paraId="2AB5EB2F" w14:textId="673153A0" w:rsidR="004D6149" w:rsidRDefault="004D6149"/>
    <w:p w14:paraId="11068026" w14:textId="102530AF" w:rsidR="004D6149" w:rsidRDefault="004D6149"/>
    <w:p w14:paraId="586FB508" w14:textId="77777777" w:rsidR="004D6149" w:rsidRDefault="004D6149"/>
    <w:p w14:paraId="3AE1119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676CD3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55073D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11C243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649A19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06D1595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85DDC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3E823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6BAAB8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F7D22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4E995A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6C35D17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67B17D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1F39A4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015FF8D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59D9D05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41A15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47AE7C1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0BDC37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A3807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7279DC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481EBF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5EA969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43056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D7E644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24D959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4140B5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6A7A08C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66AF6D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7318AF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152401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2153E8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B1BBE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625A30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38F3A0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75742A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49A13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5F73F2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93D6E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64BDDC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2AF317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609872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692FD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00378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044D5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BC72DC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33458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A298B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6DD675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6D1562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27E229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A6584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3A193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8B232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7582C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CB3D1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9793F9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5B897C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447112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40E24B0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4464F2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6FC3A99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404D0C9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66EA0DC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C2023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37F9F2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ADF46F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2B238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A1E93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20720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668750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033E2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191B0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lastRenderedPageBreak/>
        <w:t>  ‎Galaxy A series · ‎Galaxy S series · ‎Galaxy A13 Price in Pakistan · ‎Galaxy A24</w:t>
      </w:r>
    </w:p>
    <w:p w14:paraId="1D28A9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C0E61E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ECF5C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4425E6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CFD12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3AAB9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7AE188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CEF78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59F1FD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38DED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6D657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7F70F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6C0A94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CEF3C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0F2CF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0D741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52ADC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8491F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8508C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518EF7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8A86D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07A88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37C0319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633AE2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651D37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2CE380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ED1012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1.png"</w:t>
      </w:r>
      <w:r w:rsidRPr="004D6149">
        <w:rPr>
          <w:rFonts w:ascii="Consolas" w:eastAsia="Times New Roman" w:hAnsi="Consolas" w:cs="Consolas"/>
          <w:color w:val="808080"/>
          <w:sz w:val="21"/>
          <w:szCs w:val="21"/>
        </w:rPr>
        <w:t>/&gt;</w:t>
      </w:r>
    </w:p>
    <w:p w14:paraId="232616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13 5G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Capacity 4/64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17,999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73444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B3D58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B81CA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D42CFA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2.png"</w:t>
      </w:r>
      <w:r w:rsidRPr="004D6149">
        <w:rPr>
          <w:rFonts w:ascii="Consolas" w:eastAsia="Times New Roman" w:hAnsi="Consolas" w:cs="Consolas"/>
          <w:color w:val="808080"/>
          <w:sz w:val="21"/>
          <w:szCs w:val="21"/>
        </w:rPr>
        <w:t>/&gt;</w:t>
      </w:r>
    </w:p>
    <w:p w14:paraId="4724AE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70px;"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Realme 10s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54762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E90435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F73DB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1AC47C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3.png"</w:t>
      </w:r>
      <w:r w:rsidRPr="004D6149">
        <w:rPr>
          <w:rFonts w:ascii="Consolas" w:eastAsia="Times New Roman" w:hAnsi="Consolas" w:cs="Consolas"/>
          <w:color w:val="808080"/>
          <w:sz w:val="21"/>
          <w:szCs w:val="21"/>
        </w:rPr>
        <w:t>/&gt;</w:t>
      </w:r>
    </w:p>
    <w:p w14:paraId="7EE62E8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 C61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32,900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F949F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3BBC2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52BC1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6AB1057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42AE8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D1A6A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196EF4A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50ABC0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6815D27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836FA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4.png"</w:t>
      </w:r>
      <w:r w:rsidRPr="004D6149">
        <w:rPr>
          <w:rFonts w:ascii="Consolas" w:eastAsia="Times New Roman" w:hAnsi="Consolas" w:cs="Consolas"/>
          <w:color w:val="808080"/>
          <w:sz w:val="21"/>
          <w:szCs w:val="21"/>
        </w:rPr>
        <w:t>/&gt;</w:t>
      </w:r>
    </w:p>
    <w:p w14:paraId="602DB0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 9i</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6/128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42,999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3E909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E27F78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E5085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22A28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5.png"</w:t>
      </w:r>
      <w:r w:rsidRPr="004D6149">
        <w:rPr>
          <w:rFonts w:ascii="Consolas" w:eastAsia="Times New Roman" w:hAnsi="Consolas" w:cs="Consolas"/>
          <w:color w:val="808080"/>
          <w:sz w:val="21"/>
          <w:szCs w:val="21"/>
        </w:rPr>
        <w:t>/&gt;</w:t>
      </w:r>
    </w:p>
    <w:p w14:paraId="266AEDD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 Gt Neo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53,499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F3387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6DBAF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4DA6A8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A35288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Mobile 6.png"</w:t>
      </w:r>
      <w:r w:rsidRPr="004D6149">
        <w:rPr>
          <w:rFonts w:ascii="Consolas" w:eastAsia="Times New Roman" w:hAnsi="Consolas" w:cs="Consolas"/>
          <w:color w:val="808080"/>
          <w:sz w:val="21"/>
          <w:szCs w:val="21"/>
        </w:rPr>
        <w:t>/&gt;</w:t>
      </w:r>
    </w:p>
    <w:p w14:paraId="44600C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 12</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Capacity 4/64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55,999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3C395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14643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F9234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6FBA3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EB080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44023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BB1BCC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3CA357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6160174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3E6AA3F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1C21F1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5D3BD95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5C0D4D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55298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CADCB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253F34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9A832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492E99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03190E0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33C85F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3EB9F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15F962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B1046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A5BA8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95754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649D7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9D684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25AD1F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D9456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EB62A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6D82D1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4EA169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15730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28E9A2A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2611F7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1A5C351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E6E518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939B6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6080C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DDAE0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0EFDD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D0923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29706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6ECF30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3B34972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6B98A3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59CB96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72570C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7C896EFA" w14:textId="0BEEF2D6" w:rsidR="004D6149" w:rsidRDefault="004D6149">
      <w:ins w:id="62" w:author="ITBW COLLEGE OF IT" w:date="2024-10-15T07:29:00Z">
        <w:r w:rsidRPr="00C927C2">
          <w:rPr>
            <w:noProof/>
          </w:rPr>
          <mc:AlternateContent>
            <mc:Choice Requires="wps">
              <w:drawing>
                <wp:anchor distT="0" distB="0" distL="114300" distR="114300" simplePos="0" relativeHeight="251756544" behindDoc="0" locked="0" layoutInCell="1" allowOverlap="1" wp14:anchorId="612C39DB" wp14:editId="7BFB3AC4">
                  <wp:simplePos x="0" y="0"/>
                  <wp:positionH relativeFrom="column">
                    <wp:posOffset>1538654</wp:posOffset>
                  </wp:positionH>
                  <wp:positionV relativeFrom="page">
                    <wp:posOffset>4298803</wp:posOffset>
                  </wp:positionV>
                  <wp:extent cx="3068515" cy="13716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59D75A3C" w14:textId="77777777" w:rsidR="004D6149" w:rsidRPr="0005227C" w:rsidRDefault="004D6149" w:rsidP="004D6149">
                              <w:pPr>
                                <w:rPr>
                                  <w:ins w:id="63"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About Us.html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612C39DB" id="Text Box 61" o:spid="_x0000_s1047" type="#_x0000_t202" style="position:absolute;margin-left:121.15pt;margin-top:338.5pt;width:241.6pt;height:10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" filled="f" stroked="f">
                  <v:textbox>
                    <w:txbxContent>
                      <w:p w14:paraId="59D75A3C" w14:textId="77777777" w:rsidR="004D6149" w:rsidRPr="0005227C" w:rsidRDefault="004D6149" w:rsidP="004D6149">
                        <w:pPr>
                          <w:rPr>
                            <w:ins w:id="64"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About Us.html</w:t>
                        </w:r>
                      </w:p>
                    </w:txbxContent>
                  </v:textbox>
                  <w10:wrap anchory="page"/>
                </v:shape>
              </w:pict>
            </mc:Fallback>
          </mc:AlternateContent>
        </w:r>
      </w:ins>
    </w:p>
    <w:p w14:paraId="48DCDFEE" w14:textId="2DA0C694" w:rsidR="004D6149" w:rsidRDefault="004D6149"/>
    <w:p w14:paraId="543F1F16" w14:textId="77777777" w:rsidR="004D6149" w:rsidRDefault="004D6149"/>
    <w:p w14:paraId="2EE7FF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154927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327C6F0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6ABC35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514E5DA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466B61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20770EF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1285A1A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2B9827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71F7A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D989FD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4338609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64DE02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341008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6629E9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70ED02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F7AEF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3A3CC41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483B2D8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14F3E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781CE0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06E63C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1.1</w:t>
      </w:r>
      <w:r w:rsidRPr="004D6149">
        <w:rPr>
          <w:rFonts w:ascii="Consolas" w:eastAsia="Times New Roman" w:hAnsi="Consolas" w:cs="Consolas"/>
          <w:color w:val="D4D4D4"/>
          <w:sz w:val="21"/>
          <w:szCs w:val="21"/>
        </w:rPr>
        <w:t>;</w:t>
      </w:r>
    </w:p>
    <w:p w14:paraId="49BC25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1FAF55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3A3AC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592361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3D6150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594FDF9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684297B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5DC380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3027941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7968FB4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4B7D23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1AD7C6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62EF13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08DA577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3B5A10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93BA9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0DEBC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C0072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0832C16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1E314A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4012D8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C3CB6D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0400A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3EB8ED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ED316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3135B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8AE361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E5E79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971DA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6FC6DEC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B5DE2D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BD35A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6419E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5E31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EA130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8CA51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04A79DA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2D5743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07B891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4E9F98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5BB0D8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2A8198A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48CA66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17BA1F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5A45E1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45F388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AB559B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A409D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BE7EC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B746D7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C98EF0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2160C1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2DA01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07A77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6545997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3A1C91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5018C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77DC3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0ECC6C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365A8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DF7DD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"Shop Galaxy </w:t>
      </w:r>
      <w:r w:rsidRPr="004D6149">
        <w:rPr>
          <w:rFonts w:ascii="Consolas" w:eastAsia="Times New Roman" w:hAnsi="Consolas" w:cs="Consolas"/>
          <w:color w:val="CE9178"/>
          <w:sz w:val="21"/>
          <w:szCs w:val="21"/>
        </w:rPr>
        <w:lastRenderedPageBreak/>
        <w:t>smartphones at Samsung Pakistan. Explore our diverse range and compare smartphone models by price and discover the features that matter to you.</w:t>
      </w:r>
    </w:p>
    <w:p w14:paraId="29051D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44E4B4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AAADF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85D47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D91149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11CF0A4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EC9BB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C34A7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B1A9CD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6FECB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7D0E1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35AB39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9A79B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DF4A96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E13A0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61F483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7C7755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090E4CC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04A3F7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14F9D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70, 70, 245);text-align: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History of Techno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06618F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color:rgb</w:t>
      </w:r>
      <w:proofErr w:type="gramEnd"/>
      <w:r w:rsidRPr="004D6149">
        <w:rPr>
          <w:rFonts w:ascii="Consolas" w:eastAsia="Times New Roman" w:hAnsi="Consolas" w:cs="Consolas"/>
          <w:color w:val="CE9178"/>
          <w:sz w:val="21"/>
          <w:szCs w:val="21"/>
        </w:rPr>
        <w:t>(70, 70, 245); 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Mobile is a Chinese mobile phone manufacturer based in Shenzhen, China. It was established in 2006. It is a subsidiary of Transsion Holdings. Aimed at emerging markets, Tecno has focused its business on the African, Middle Eastern, Southeast Asian, South Asian, Latin American, and Eastern European </w:t>
      </w:r>
      <w:proofErr w:type="gramStart"/>
      <w:r w:rsidRPr="004D6149">
        <w:rPr>
          <w:rFonts w:ascii="Consolas" w:eastAsia="Times New Roman" w:hAnsi="Consolas" w:cs="Consolas"/>
          <w:color w:val="D4D4D4"/>
          <w:sz w:val="21"/>
          <w:szCs w:val="21"/>
        </w:rPr>
        <w:t>markets.</w:t>
      </w:r>
      <w:r w:rsidRPr="004D6149">
        <w:rPr>
          <w:rFonts w:ascii="Consolas" w:eastAsia="Times New Roman" w:hAnsi="Consolas" w:cs="Consolas"/>
          <w:color w:val="808080"/>
          <w:sz w:val="21"/>
          <w:szCs w:val="21"/>
        </w:rPr>
        <w:t>&lt;</w:t>
      </w:r>
      <w:proofErr w:type="gramEnd"/>
      <w:r w:rsidRPr="004D6149">
        <w:rPr>
          <w:rFonts w:ascii="Consolas" w:eastAsia="Times New Roman" w:hAnsi="Consolas" w:cs="Consolas"/>
          <w:color w:val="808080"/>
          <w:sz w:val="21"/>
          <w:szCs w:val="21"/>
        </w:rPr>
        <w: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7D0D94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"https://www.tecno-mobile.com/"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400px; height: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"Img/AH-TECNO-Logo-1-jpg.webp"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22C49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81D71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C990C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78, 74, 74);text-align: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History of Infinix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468B11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78, 74, 74);text-align: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Infinix Mobile is a smartphone company with headquarters in China, founded in 2013 by Transsion Holdings. Their devices are manufactured in several countries. The company has </w:t>
      </w:r>
      <w:r w:rsidRPr="004D6149">
        <w:rPr>
          <w:rFonts w:ascii="Consolas" w:eastAsia="Times New Roman" w:hAnsi="Consolas" w:cs="Consolas"/>
          <w:color w:val="D4D4D4"/>
          <w:sz w:val="21"/>
          <w:szCs w:val="21"/>
        </w:rPr>
        <w:lastRenderedPageBreak/>
        <w:t xml:space="preserve">research and development centers in France and Korea and designs their phones in France.Infinix Mobile is a smartphone.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0215C2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"https://pk.infinixmobility.com/"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"Img/Infinix-1.webp"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AD91BD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60DA8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4F897B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color:rgb</w:t>
      </w:r>
      <w:proofErr w:type="gramEnd"/>
      <w:r w:rsidRPr="004D6149">
        <w:rPr>
          <w:rFonts w:ascii="Consolas" w:eastAsia="Times New Roman" w:hAnsi="Consolas" w:cs="Consolas"/>
          <w:color w:val="CE9178"/>
          <w:sz w:val="21"/>
          <w:szCs w:val="21"/>
        </w:rPr>
        <w:t>(27, 78, 112) ;text-align: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History of 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4FE02B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27, 78, 112); 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Vivo Communication Technology Co. Ltd. is a Chinese multinational technology company headquartered in Dongguan, Guangdong that designs and develops smartphones, smartphone accessories, software and online services.Guangdong that designs and develops smartphonesVivo Communication Technology Co. Ltd.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5F980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vivo.com/pk/products/v40?utm_source=SEM&amp;utm_medium=CPC&amp;utm_campaign=BFC_Vivo_PK_Meta_V405G_Traffic_KWsTargeting_ResponsiveSearchads_Brandkeywords_Pre-sales%2BLaunch_1001_1031&amp;gad_source=1&amp;gclid=CjwKCAjw9p24BhB_EiwA8ID5Br0znWk1NY15kht94RlAtRmNJyYUJGfPbi5s6Cfplz8wkcJZEFqMoRoCA1gQAvD_Bw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w:t>
      </w:r>
      <w:proofErr w:type="gramStart"/>
      <w:r w:rsidRPr="004D6149">
        <w:rPr>
          <w:rFonts w:ascii="Consolas" w:eastAsia="Times New Roman" w:hAnsi="Consolas" w:cs="Consolas"/>
          <w:color w:val="CE9178"/>
          <w:sz w:val="21"/>
          <w:szCs w:val="21"/>
        </w:rPr>
        <w:t>px ;height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Company.jpg"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FBF5A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B05F98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F42C51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F8F4E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7C76E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08F7FD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CB96B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60660B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45CD19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24, 105, 58) ;text-align: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History of 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6851DC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24, 105, 58);text-align: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Oppo is a Chinese consumer electronics manufacturer headquartered in Dongguan, Guangdong. Its major product lines include smartphones, smart devices, audio devices, power banks, and other electronic products. It was reportedly associated with BBK Electronics, while the company denied </w:t>
      </w:r>
      <w:proofErr w:type="gramStart"/>
      <w:r w:rsidRPr="004D6149">
        <w:rPr>
          <w:rFonts w:ascii="Consolas" w:eastAsia="Times New Roman" w:hAnsi="Consolas" w:cs="Consolas"/>
          <w:color w:val="D4D4D4"/>
          <w:sz w:val="21"/>
          <w:szCs w:val="21"/>
        </w:rPr>
        <w:t>this.</w:t>
      </w:r>
      <w:r w:rsidRPr="004D6149">
        <w:rPr>
          <w:rFonts w:ascii="Consolas" w:eastAsia="Times New Roman" w:hAnsi="Consolas" w:cs="Consolas"/>
          <w:color w:val="808080"/>
          <w:sz w:val="21"/>
          <w:szCs w:val="21"/>
        </w:rPr>
        <w:t>&lt;</w:t>
      </w:r>
      <w:proofErr w:type="gramEnd"/>
      <w:r w:rsidRPr="004D6149">
        <w:rPr>
          <w:rFonts w:ascii="Consolas" w:eastAsia="Times New Roman" w:hAnsi="Consolas" w:cs="Consolas"/>
          <w:color w:val="808080"/>
          <w:sz w:val="21"/>
          <w:szCs w:val="21"/>
        </w:rPr>
        <w: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7794FD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"https://www.google.com/search?q=oppo+official+website&amp;oq=oppo&amp;aqs=chrome.1.0i67i131i433i512i650j0i67i512i650l5j46i67i199i433i465i512i650j0i67i433i512i650j0i67i512i650l2.2292j0j15&amp;sourceid=chrome&amp;ie=UTF-8"</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w:t>
      </w:r>
      <w:proofErr w:type="gramStart"/>
      <w:r w:rsidRPr="004D6149">
        <w:rPr>
          <w:rFonts w:ascii="Consolas" w:eastAsia="Times New Roman" w:hAnsi="Consolas" w:cs="Consolas"/>
          <w:color w:val="CE9178"/>
          <w:sz w:val="21"/>
          <w:szCs w:val="21"/>
        </w:rPr>
        <w:t>px ;height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company.jpg"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3F8D7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C74096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7A98D7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color:rgb</w:t>
      </w:r>
      <w:proofErr w:type="gramEnd"/>
      <w:r w:rsidRPr="004D6149">
        <w:rPr>
          <w:rFonts w:ascii="Consolas" w:eastAsia="Times New Roman" w:hAnsi="Consolas" w:cs="Consolas"/>
          <w:color w:val="CE9178"/>
          <w:sz w:val="21"/>
          <w:szCs w:val="21"/>
        </w:rPr>
        <w:t>(120, 158, 17) ;text-align: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History of 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549906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120, 158, 17);text-align: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It was founded by Li Bingzhong (known as Sky Li) on May 4, 2018, who was a former vice president of Oppo. Starting originally as a sub-brand of Oppo, Realme eventually ventured as its own brand. Realme then became the fastest-growing 5G smartphone brand in Q3 </w:t>
      </w:r>
      <w:proofErr w:type="gramStart"/>
      <w:r w:rsidRPr="004D6149">
        <w:rPr>
          <w:rFonts w:ascii="Consolas" w:eastAsia="Times New Roman" w:hAnsi="Consolas" w:cs="Consolas"/>
          <w:color w:val="D4D4D4"/>
          <w:sz w:val="21"/>
          <w:szCs w:val="21"/>
        </w:rPr>
        <w:t>2021.</w:t>
      </w:r>
      <w:r w:rsidRPr="004D6149">
        <w:rPr>
          <w:rFonts w:ascii="Consolas" w:eastAsia="Times New Roman" w:hAnsi="Consolas" w:cs="Consolas"/>
          <w:color w:val="808080"/>
          <w:sz w:val="21"/>
          <w:szCs w:val="21"/>
        </w:rPr>
        <w:t>&lt;</w:t>
      </w:r>
      <w:proofErr w:type="gramEnd"/>
      <w:r w:rsidRPr="004D6149">
        <w:rPr>
          <w:rFonts w:ascii="Consolas" w:eastAsia="Times New Roman" w:hAnsi="Consolas" w:cs="Consolas"/>
          <w:color w:val="808080"/>
          <w:sz w:val="21"/>
          <w:szCs w:val="21"/>
        </w:rPr>
        <w: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DA25B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400px;height: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Company.jfif"</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89124B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339757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E5D18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102, 114, 117);text-align: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History of 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h3</w:t>
      </w:r>
      <w:r w:rsidRPr="004D6149">
        <w:rPr>
          <w:rFonts w:ascii="Consolas" w:eastAsia="Times New Roman" w:hAnsi="Consolas" w:cs="Consolas"/>
          <w:color w:val="808080"/>
          <w:sz w:val="21"/>
          <w:szCs w:val="21"/>
        </w:rPr>
        <w:t>&gt;</w:t>
      </w:r>
    </w:p>
    <w:p w14:paraId="447EC3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rgb(</w:t>
      </w:r>
      <w:proofErr w:type="gramEnd"/>
      <w:r w:rsidRPr="004D6149">
        <w:rPr>
          <w:rFonts w:ascii="Consolas" w:eastAsia="Times New Roman" w:hAnsi="Consolas" w:cs="Consolas"/>
          <w:color w:val="CE9178"/>
          <w:sz w:val="21"/>
          <w:szCs w:val="21"/>
        </w:rPr>
        <w:t>102, 114, 117);text-align: justify;"</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Samsung Electronics Co., Ltd. is a South Korean multinational major appliance and consumer electronics corporation founded on 13 January 1969 and headquartered in Yeongtong-gu, Suwon, South Korea. It is currently the pinnacle of the Samsung chaebol, accounting for 70% of the group's revenue in </w:t>
      </w:r>
      <w:proofErr w:type="gramStart"/>
      <w:r w:rsidRPr="004D6149">
        <w:rPr>
          <w:rFonts w:ascii="Consolas" w:eastAsia="Times New Roman" w:hAnsi="Consolas" w:cs="Consolas"/>
          <w:color w:val="D4D4D4"/>
          <w:sz w:val="21"/>
          <w:szCs w:val="21"/>
        </w:rPr>
        <w:t>2012.</w:t>
      </w:r>
      <w:r w:rsidRPr="004D6149">
        <w:rPr>
          <w:rFonts w:ascii="Consolas" w:eastAsia="Times New Roman" w:hAnsi="Consolas" w:cs="Consolas"/>
          <w:color w:val="808080"/>
          <w:sz w:val="21"/>
          <w:szCs w:val="21"/>
        </w:rPr>
        <w:t>&lt;</w:t>
      </w:r>
      <w:proofErr w:type="gramEnd"/>
      <w:r w:rsidRPr="004D6149">
        <w:rPr>
          <w:rFonts w:ascii="Consolas" w:eastAsia="Times New Roman" w:hAnsi="Consolas" w:cs="Consolas"/>
          <w:color w:val="808080"/>
          <w:sz w:val="21"/>
          <w:szCs w:val="21"/>
        </w:rPr>
        <w: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E1243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400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Company.jpg"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DC5C0B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67F9E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8F622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597F8F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23757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6021CA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0B6E5B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23C140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47CB40C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5B81D8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1F6DED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57328DF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97CB9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0DA11D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8EBAB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64285F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7BF03C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A3F6CB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E3B9C0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FDE6F3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35CAE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59791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2AFC0D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B8623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40E55C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14FC80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35E9720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7C7A5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137F7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7B1968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8C8F0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6FBC47C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2519C6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68D676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68D58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787445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B5499A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797D81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74AA3B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577220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66261F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755AD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CEB27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644CED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7634DD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653388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051B70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307399D4" w14:textId="4A94080E" w:rsidR="004D6149" w:rsidRDefault="004D6149">
      <w:ins w:id="65" w:author="ITBW COLLEGE OF IT" w:date="2024-10-15T07:29:00Z">
        <w:r w:rsidRPr="00C927C2">
          <w:rPr>
            <w:noProof/>
          </w:rPr>
          <mc:AlternateContent>
            <mc:Choice Requires="wps">
              <w:drawing>
                <wp:anchor distT="0" distB="0" distL="114300" distR="114300" simplePos="0" relativeHeight="251758592" behindDoc="0" locked="0" layoutInCell="1" allowOverlap="1" wp14:anchorId="72AAD714" wp14:editId="7E0871A2">
                  <wp:simplePos x="0" y="0"/>
                  <wp:positionH relativeFrom="column">
                    <wp:posOffset>1512277</wp:posOffset>
                  </wp:positionH>
                  <wp:positionV relativeFrom="page">
                    <wp:posOffset>5803753</wp:posOffset>
                  </wp:positionV>
                  <wp:extent cx="3068515" cy="13716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068515" cy="1371600"/>
                          </a:xfrm>
                          <a:prstGeom prst="rect">
                            <a:avLst/>
                          </a:prstGeom>
                          <a:noFill/>
                          <a:ln>
                            <a:noFill/>
                          </a:ln>
                        </wps:spPr>
                        <wps:txbx>
                          <w:txbxContent>
                            <w:p w14:paraId="68BF1975" w14:textId="77777777" w:rsidR="004D6149" w:rsidRPr="0005227C" w:rsidRDefault="004D6149" w:rsidP="004D6149">
                              <w:pPr>
                                <w:rPr>
                                  <w:ins w:id="66"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Adopter.html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2AAD714" id="Text Box 62" o:spid="_x0000_s1048" type="#_x0000_t202" style="position:absolute;margin-left:119.1pt;margin-top:457pt;width:241.6pt;height:10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" filled="f" stroked="f">
                  <v:textbox>
                    <w:txbxContent>
                      <w:p w14:paraId="68BF1975" w14:textId="77777777" w:rsidR="004D6149" w:rsidRPr="0005227C" w:rsidRDefault="004D6149" w:rsidP="004D6149">
                        <w:pPr>
                          <w:rPr>
                            <w:ins w:id="67"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Adopter.html</w:t>
                        </w:r>
                      </w:p>
                    </w:txbxContent>
                  </v:textbox>
                  <w10:wrap anchory="page"/>
                </v:shape>
              </w:pict>
            </mc:Fallback>
          </mc:AlternateContent>
        </w:r>
      </w:ins>
    </w:p>
    <w:p w14:paraId="22AEF452" w14:textId="505DAFD0" w:rsidR="004D6149" w:rsidRDefault="004D6149"/>
    <w:p w14:paraId="1C56E710" w14:textId="294B58A2" w:rsidR="004D6149" w:rsidRDefault="004D6149"/>
    <w:p w14:paraId="2E9CD0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51093C1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6A5421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38855E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6F8DA9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28B1415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3251E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222D5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7D62D1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2F9BA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518332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31379C9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D7E7A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382336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39DD28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7460DA4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2A3E0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23EBDD3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2A936B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74A0BC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557C37F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transform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197C12B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1.1</w:t>
      </w:r>
      <w:r w:rsidRPr="004D6149">
        <w:rPr>
          <w:rFonts w:ascii="Consolas" w:eastAsia="Times New Roman" w:hAnsi="Consolas" w:cs="Consolas"/>
          <w:color w:val="D4D4D4"/>
          <w:sz w:val="21"/>
          <w:szCs w:val="21"/>
        </w:rPr>
        <w:t>;</w:t>
      </w:r>
    </w:p>
    <w:p w14:paraId="47E6C6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7B545C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E73A3C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655FB23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23457BA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3BA526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49B895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49500B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1ED86C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6FBDC46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5E2414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293F130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73C8E3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7CDEED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0F3BAF7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FC7C6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E24190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39E1AD6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1C67C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6B6130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20516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834DC7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EF9A0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98CA3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374FBB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9EA5C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EF30D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D4A82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3E8208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D89D7F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C2F42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C264A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401D5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556EF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33289E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74E28F5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32A287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204372E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569C73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B01C5D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1E10B9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02B2EE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256F4A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39783C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54C2374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39D07E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E868D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ADDDE5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CA8DA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4D7E61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29A3FD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33BCB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7F22B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207202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50D7CB9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1AA0B7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386A3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lastRenderedPageBreak/>
        <w:t>  ‎Galaxy A series · ‎Galaxy S series · ‎Galaxy A13 Price in Pakistan · ‎Galaxy A24</w:t>
      </w:r>
    </w:p>
    <w:p w14:paraId="0F2D0D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4E5C2A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0D7A0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2B3288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CB26A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73AEA04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D47A3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105FF7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4C956C3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B65403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5C52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EE3076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9FD99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0D6AD09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55D20C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63D03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DAB823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7AE2B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4FBC337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---Ado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020F6A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247C07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4535AA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6D15F4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"Img/Infinix Adopter .png"</w:t>
      </w:r>
      <w:r w:rsidRPr="004D6149">
        <w:rPr>
          <w:rFonts w:ascii="Consolas" w:eastAsia="Times New Roman" w:hAnsi="Consolas" w:cs="Consolas"/>
          <w:color w:val="808080"/>
          <w:sz w:val="21"/>
          <w:szCs w:val="21"/>
        </w:rPr>
        <w:t>/&gt;</w:t>
      </w:r>
    </w:p>
    <w:p w14:paraId="1941BEB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Infinix 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Latest Faster Adopter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A3EB0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2030A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9BDA12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ADD581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"Img/Realme Adopter .png"</w:t>
      </w:r>
      <w:r w:rsidRPr="004D6149">
        <w:rPr>
          <w:rFonts w:ascii="Consolas" w:eastAsia="Times New Roman" w:hAnsi="Consolas" w:cs="Consolas"/>
          <w:color w:val="808080"/>
          <w:sz w:val="21"/>
          <w:szCs w:val="21"/>
        </w:rPr>
        <w:t>/&gt;</w:t>
      </w:r>
    </w:p>
    <w:p w14:paraId="088990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 Adopter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30W Realme 9i 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550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07DFFE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CCFEA9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F682F6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AEF35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Adopter .png"</w:t>
      </w:r>
      <w:r w:rsidRPr="004D6149">
        <w:rPr>
          <w:rFonts w:ascii="Consolas" w:eastAsia="Times New Roman" w:hAnsi="Consolas" w:cs="Consolas"/>
          <w:color w:val="808080"/>
          <w:sz w:val="21"/>
          <w:szCs w:val="21"/>
        </w:rPr>
        <w:t>/&gt;</w:t>
      </w:r>
    </w:p>
    <w:p w14:paraId="15F363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Vivo Adopter with Lead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900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54DCE8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4F99AF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6BAC1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75ABDD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D589E9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BC8E4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54EAD8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50723D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49A9B8C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0F23BFB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97F3D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"Img/OppoAdopter .png"</w:t>
      </w:r>
      <w:r w:rsidRPr="004D6149">
        <w:rPr>
          <w:rFonts w:ascii="Consolas" w:eastAsia="Times New Roman" w:hAnsi="Consolas" w:cs="Consolas"/>
          <w:color w:val="808080"/>
          <w:sz w:val="21"/>
          <w:szCs w:val="21"/>
        </w:rPr>
        <w:t>/&gt;</w:t>
      </w:r>
    </w:p>
    <w:p w14:paraId="515FA1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 Adopter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20W Latest 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600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CB1F6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2435AA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CFA12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0A11A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Adopter .png"</w:t>
      </w:r>
      <w:r w:rsidRPr="004D6149">
        <w:rPr>
          <w:rFonts w:ascii="Consolas" w:eastAsia="Times New Roman" w:hAnsi="Consolas" w:cs="Consolas"/>
          <w:color w:val="808080"/>
          <w:sz w:val="21"/>
          <w:szCs w:val="21"/>
        </w:rPr>
        <w:t>/&gt;</w:t>
      </w:r>
    </w:p>
    <w:p w14:paraId="3F74A24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Orginal Adopter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350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883724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5C357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1F3FC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583B67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Adopter .png"</w:t>
      </w:r>
      <w:r w:rsidRPr="004D6149">
        <w:rPr>
          <w:rFonts w:ascii="Consolas" w:eastAsia="Times New Roman" w:hAnsi="Consolas" w:cs="Consolas"/>
          <w:color w:val="808080"/>
          <w:sz w:val="21"/>
          <w:szCs w:val="21"/>
        </w:rPr>
        <w:t>/&gt;</w:t>
      </w:r>
    </w:p>
    <w:p w14:paraId="7A07B4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Adopter</w:t>
      </w:r>
    </w:p>
    <w:p w14:paraId="14ACE8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15W Adoptive Fast Charging Adopter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proofErr w:type="gramStart"/>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proofErr w:type="gramEnd"/>
      <w:r w:rsidRPr="004D6149">
        <w:rPr>
          <w:rFonts w:ascii="Consolas" w:eastAsia="Times New Roman" w:hAnsi="Consolas" w:cs="Consolas"/>
          <w:color w:val="808080"/>
          <w:sz w:val="21"/>
          <w:szCs w:val="21"/>
        </w:rPr>
        <w: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700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86951B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40px;width: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0B7160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78398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E6F24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8C58F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E318AE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5DAB213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09268F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27555A8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107E3A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55A9EF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734B4C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2AC0C3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4016ED5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A9CF9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3271D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0EB06CB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214777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DBBBF5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6A87D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8E4160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612E0C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E8FF0D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31807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BF6FC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D4C3AE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407C9D3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07A907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A927BC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0A2F1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6608900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7189E9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2C7445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4195F86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31675A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6510DD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531DA7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3A4704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67312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798BA3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92DDA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7F1AC1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07E868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0FB84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5C18955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&gt;</w:t>
      </w:r>
    </w:p>
    <w:p w14:paraId="3627454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1B99F1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7BCB64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4FC40D1F" w14:textId="5E2F9759" w:rsidR="004D6149" w:rsidRDefault="00E60303">
      <w:ins w:id="68" w:author="ITBW COLLEGE OF IT" w:date="2024-10-15T07:29:00Z">
        <w:r w:rsidRPr="00C927C2">
          <w:rPr>
            <w:noProof/>
          </w:rPr>
          <mc:AlternateContent>
            <mc:Choice Requires="wps">
              <w:drawing>
                <wp:anchor distT="0" distB="0" distL="114300" distR="114300" simplePos="0" relativeHeight="251760640" behindDoc="0" locked="0" layoutInCell="1" allowOverlap="1" wp14:anchorId="7117DC2D" wp14:editId="094063C2">
                  <wp:simplePos x="0" y="0"/>
                  <wp:positionH relativeFrom="column">
                    <wp:posOffset>1345224</wp:posOffset>
                  </wp:positionH>
                  <wp:positionV relativeFrom="page">
                    <wp:posOffset>3283292</wp:posOffset>
                  </wp:positionV>
                  <wp:extent cx="3455377" cy="967153"/>
                  <wp:effectExtent l="0" t="0" r="0" b="4445"/>
                  <wp:wrapNone/>
                  <wp:docPr id="63" name="Text Box 63"/>
                  <wp:cNvGraphicFramePr/>
                  <a:graphic xmlns:a="http://schemas.openxmlformats.org/drawingml/2006/main">
                    <a:graphicData uri="http://schemas.microsoft.com/office/word/2010/wordprocessingShape">
                      <wps:wsp>
                        <wps:cNvSpPr txBox="1"/>
                        <wps:spPr>
                          <a:xfrm>
                            <a:off x="0" y="0"/>
                            <a:ext cx="3455377" cy="967153"/>
                          </a:xfrm>
                          <a:prstGeom prst="rect">
                            <a:avLst/>
                          </a:prstGeom>
                          <a:noFill/>
                          <a:ln>
                            <a:noFill/>
                          </a:ln>
                        </wps:spPr>
                        <wps:txbx>
                          <w:txbxContent>
                            <w:p w14:paraId="329A447B" w14:textId="77777777" w:rsidR="00E60303" w:rsidRPr="0005227C" w:rsidRDefault="00E60303" w:rsidP="00E60303">
                              <w:pPr>
                                <w:rPr>
                                  <w:ins w:id="69"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Back Cover.html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117DC2D" id="Text Box 63" o:spid="_x0000_s1049" type="#_x0000_t202" style="position:absolute;margin-left:105.9pt;margin-top:258.55pt;width:272.1pt;height:76.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" filled="f" stroked="f">
                  <v:textbox>
                    <w:txbxContent>
                      <w:p w14:paraId="329A447B" w14:textId="77777777" w:rsidR="00E60303" w:rsidRPr="0005227C" w:rsidRDefault="00E60303" w:rsidP="00E60303">
                        <w:pPr>
                          <w:rPr>
                            <w:ins w:id="70"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Back Cover.html</w:t>
                        </w:r>
                      </w:p>
                    </w:txbxContent>
                  </v:textbox>
                  <w10:wrap anchory="page"/>
                </v:shape>
              </w:pict>
            </mc:Fallback>
          </mc:AlternateContent>
        </w:r>
      </w:ins>
    </w:p>
    <w:p w14:paraId="1906E38E" w14:textId="22A63AEF" w:rsidR="004D6149" w:rsidRDefault="004D6149"/>
    <w:p w14:paraId="1A6F2413" w14:textId="77777777" w:rsidR="004D6149" w:rsidRDefault="004D6149"/>
    <w:p w14:paraId="6A29B1DB" w14:textId="77777777" w:rsidR="004D6149" w:rsidRDefault="004D6149"/>
    <w:p w14:paraId="227A1CD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DOCTYPE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html</w:t>
      </w:r>
      <w:r w:rsidRPr="004D6149">
        <w:rPr>
          <w:rFonts w:ascii="Consolas" w:eastAsia="Times New Roman" w:hAnsi="Consolas" w:cs="Consolas"/>
          <w:color w:val="808080"/>
          <w:sz w:val="21"/>
          <w:szCs w:val="21"/>
        </w:rPr>
        <w:t>&gt;</w:t>
      </w:r>
    </w:p>
    <w:p w14:paraId="41B0328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1F8F2C2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529D96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title</w:t>
      </w:r>
      <w:r w:rsidRPr="004D6149">
        <w:rPr>
          <w:rFonts w:ascii="Consolas" w:eastAsia="Times New Roman" w:hAnsi="Consolas" w:cs="Consolas"/>
          <w:color w:val="808080"/>
          <w:sz w:val="21"/>
          <w:szCs w:val="21"/>
        </w:rPr>
        <w:t>&gt;</w:t>
      </w:r>
    </w:p>
    <w:p w14:paraId="02945D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'css/style.css'</w:t>
      </w:r>
      <w:r w:rsidRPr="004D6149">
        <w:rPr>
          <w:rFonts w:ascii="Consolas" w:eastAsia="Times New Roman" w:hAnsi="Consolas" w:cs="Consolas"/>
          <w:color w:val="808080"/>
          <w:sz w:val="21"/>
          <w:szCs w:val="21"/>
        </w:rPr>
        <w:t>&gt;</w:t>
      </w:r>
    </w:p>
    <w:p w14:paraId="10D9B3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"sliderengine/jquery.js"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AC140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2E5E4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"sliderengine/amazingslider-1.css"</w:t>
      </w:r>
      <w:r w:rsidRPr="004D6149">
        <w:rPr>
          <w:rFonts w:ascii="Consolas" w:eastAsia="Times New Roman" w:hAnsi="Consolas" w:cs="Consolas"/>
          <w:color w:val="808080"/>
          <w:sz w:val="21"/>
          <w:szCs w:val="21"/>
        </w:rPr>
        <w:t>&gt;</w:t>
      </w:r>
    </w:p>
    <w:p w14:paraId="38809E0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"sliderengine/initslider-1.js"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93A319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'js/script.js'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088DC5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link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"https://cdn.jsdelivr.net/npm/bootstrap@5.3.3/dist/css/bootstrap.min.css"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rel</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"stylesheet"</w:t>
      </w:r>
      <w:r w:rsidRPr="004D6149">
        <w:rPr>
          <w:rFonts w:ascii="Consolas" w:eastAsia="Times New Roman" w:hAnsi="Consolas" w:cs="Consolas"/>
          <w:color w:val="808080"/>
          <w:sz w:val="21"/>
          <w:szCs w:val="21"/>
        </w:rPr>
        <w:t>&gt;</w:t>
      </w:r>
    </w:p>
    <w:p w14:paraId="41D8D07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"https://cdn.jsdelivr.net/npm/bootstrap@5.3.3/dist/js/bootstrap.bundle.min.js"</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script</w:t>
      </w:r>
      <w:r w:rsidRPr="004D6149">
        <w:rPr>
          <w:rFonts w:ascii="Consolas" w:eastAsia="Times New Roman" w:hAnsi="Consolas" w:cs="Consolas"/>
          <w:color w:val="808080"/>
          <w:sz w:val="21"/>
          <w:szCs w:val="21"/>
        </w:rPr>
        <w:t>&gt;</w:t>
      </w:r>
    </w:p>
    <w:p w14:paraId="35C1EC4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B92161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h4</w:t>
      </w:r>
      <w:r w:rsidRPr="004D6149">
        <w:rPr>
          <w:rFonts w:ascii="Consolas" w:eastAsia="Times New Roman" w:hAnsi="Consolas" w:cs="Consolas"/>
          <w:color w:val="D4D4D4"/>
          <w:sz w:val="21"/>
          <w:szCs w:val="21"/>
        </w:rPr>
        <w:t>{</w:t>
      </w:r>
    </w:p>
    <w:p w14:paraId="5E674AD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CDCAA"/>
          <w:sz w:val="21"/>
          <w:szCs w:val="21"/>
        </w:rPr>
        <w:t>rgb</w:t>
      </w:r>
      <w:r w:rsidRPr="004D6149">
        <w:rPr>
          <w:rFonts w:ascii="Consolas" w:eastAsia="Times New Roman" w:hAnsi="Consolas" w:cs="Consolas"/>
          <w:color w:val="D4D4D4"/>
          <w:sz w:val="21"/>
          <w:szCs w:val="21"/>
        </w:rPr>
        <w:t>(</w:t>
      </w:r>
      <w:proofErr w:type="gramEnd"/>
      <w:r w:rsidRPr="004D6149">
        <w:rPr>
          <w:rFonts w:ascii="Consolas" w:eastAsia="Times New Roman" w:hAnsi="Consolas" w:cs="Consolas"/>
          <w:color w:val="B5CEA8"/>
          <w:sz w:val="21"/>
          <w:szCs w:val="21"/>
        </w:rPr>
        <w:t>239</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245</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250</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font-family</w:t>
      </w:r>
      <w:r w:rsidRPr="004D6149">
        <w:rPr>
          <w:rFonts w:ascii="Consolas" w:eastAsia="Times New Roman" w:hAnsi="Consolas" w:cs="Consolas"/>
          <w:color w:val="D4D4D4"/>
          <w:sz w:val="21"/>
          <w:szCs w:val="21"/>
        </w:rPr>
        <w:t xml:space="preserve">: Cambria, Cochin, </w:t>
      </w:r>
      <w:r w:rsidRPr="004D6149">
        <w:rPr>
          <w:rFonts w:ascii="Consolas" w:eastAsia="Times New Roman" w:hAnsi="Consolas" w:cs="Consolas"/>
          <w:color w:val="CE9178"/>
          <w:sz w:val="21"/>
          <w:szCs w:val="21"/>
        </w:rPr>
        <w:t>Georgia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'Times New Roman'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serif</w:t>
      </w:r>
      <w:r w:rsidRPr="004D6149">
        <w:rPr>
          <w:rFonts w:ascii="Consolas" w:eastAsia="Times New Roman" w:hAnsi="Consolas" w:cs="Consolas"/>
          <w:color w:val="D4D4D4"/>
          <w:sz w:val="21"/>
          <w:szCs w:val="21"/>
        </w:rPr>
        <w:t>;</w:t>
      </w:r>
    </w:p>
    <w:p w14:paraId="3BAE56E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A486B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D7BA7D"/>
          <w:sz w:val="21"/>
          <w:szCs w:val="21"/>
        </w:rPr>
        <w:t>p</w:t>
      </w:r>
      <w:r w:rsidRPr="004D6149">
        <w:rPr>
          <w:rFonts w:ascii="Consolas" w:eastAsia="Times New Roman" w:hAnsi="Consolas" w:cs="Consolas"/>
          <w:color w:val="D4D4D4"/>
          <w:sz w:val="21"/>
          <w:szCs w:val="21"/>
        </w:rPr>
        <w:t>{</w:t>
      </w:r>
      <w:proofErr w:type="gramEnd"/>
    </w:p>
    <w:p w14:paraId="3756C50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color</w:t>
      </w: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CE9178"/>
          <w:sz w:val="21"/>
          <w:szCs w:val="21"/>
        </w:rPr>
        <w:t>aliceblue</w:t>
      </w:r>
      <w:r w:rsidRPr="004D6149">
        <w:rPr>
          <w:rFonts w:ascii="Consolas" w:eastAsia="Times New Roman" w:hAnsi="Consolas" w:cs="Consolas"/>
          <w:color w:val="D4D4D4"/>
          <w:sz w:val="21"/>
          <w:szCs w:val="21"/>
        </w:rPr>
        <w:t>;</w:t>
      </w:r>
      <w:r w:rsidRPr="004D6149">
        <w:rPr>
          <w:rFonts w:ascii="Consolas" w:eastAsia="Times New Roman" w:hAnsi="Consolas" w:cs="Consolas"/>
          <w:color w:val="9CDCFE"/>
          <w:sz w:val="21"/>
          <w:szCs w:val="21"/>
        </w:rPr>
        <w:t>font</w:t>
      </w:r>
      <w:proofErr w:type="gramEnd"/>
      <w:r w:rsidRPr="004D6149">
        <w:rPr>
          <w:rFonts w:ascii="Consolas" w:eastAsia="Times New Roman" w:hAnsi="Consolas" w:cs="Consolas"/>
          <w:color w:val="9CDCFE"/>
          <w:sz w:val="21"/>
          <w:szCs w:val="21"/>
        </w:rPr>
        <w:t>-family</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Arial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Helvetica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sans-serif</w:t>
      </w:r>
      <w:r w:rsidRPr="004D6149">
        <w:rPr>
          <w:rFonts w:ascii="Consolas" w:eastAsia="Times New Roman" w:hAnsi="Consolas" w:cs="Consolas"/>
          <w:color w:val="D4D4D4"/>
          <w:sz w:val="21"/>
          <w:szCs w:val="21"/>
        </w:rPr>
        <w:t>;</w:t>
      </w:r>
    </w:p>
    <w:p w14:paraId="16D2665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0AC7F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D7BA7D"/>
          <w:sz w:val="21"/>
          <w:szCs w:val="21"/>
        </w:rPr>
        <w:t>.</w:t>
      </w:r>
      <w:proofErr w:type="gramStart"/>
      <w:r w:rsidRPr="004D6149">
        <w:rPr>
          <w:rFonts w:ascii="Consolas" w:eastAsia="Times New Roman" w:hAnsi="Consolas" w:cs="Consolas"/>
          <w:color w:val="D7BA7D"/>
          <w:sz w:val="21"/>
          <w:szCs w:val="21"/>
        </w:rPr>
        <w:t>img:hover</w:t>
      </w:r>
      <w:proofErr w:type="gramEnd"/>
      <w:r w:rsidRPr="004D6149">
        <w:rPr>
          <w:rFonts w:ascii="Consolas" w:eastAsia="Times New Roman" w:hAnsi="Consolas" w:cs="Consolas"/>
          <w:color w:val="D4D4D4"/>
          <w:sz w:val="21"/>
          <w:szCs w:val="21"/>
        </w:rPr>
        <w:t>{</w:t>
      </w:r>
    </w:p>
    <w:p w14:paraId="14B1B82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transition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2s</w:t>
      </w:r>
      <w:r w:rsidRPr="004D6149">
        <w:rPr>
          <w:rFonts w:ascii="Consolas" w:eastAsia="Times New Roman" w:hAnsi="Consolas" w:cs="Consolas"/>
          <w:color w:val="D4D4D4"/>
          <w:sz w:val="21"/>
          <w:szCs w:val="21"/>
        </w:rPr>
        <w:t>;</w:t>
      </w:r>
    </w:p>
    <w:p w14:paraId="00F237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9CDCFE"/>
          <w:sz w:val="21"/>
          <w:szCs w:val="21"/>
        </w:rPr>
        <w:t>scale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B5CEA8"/>
          <w:sz w:val="21"/>
          <w:szCs w:val="21"/>
        </w:rPr>
        <w:t>1.2</w:t>
      </w:r>
      <w:r w:rsidRPr="004D6149">
        <w:rPr>
          <w:rFonts w:ascii="Consolas" w:eastAsia="Times New Roman" w:hAnsi="Consolas" w:cs="Consolas"/>
          <w:color w:val="D4D4D4"/>
          <w:sz w:val="21"/>
          <w:szCs w:val="21"/>
        </w:rPr>
        <w:t>;</w:t>
      </w:r>
    </w:p>
    <w:p w14:paraId="673A0F6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96EE75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style</w:t>
      </w:r>
      <w:r w:rsidRPr="004D6149">
        <w:rPr>
          <w:rFonts w:ascii="Consolas" w:eastAsia="Times New Roman" w:hAnsi="Consolas" w:cs="Consolas"/>
          <w:color w:val="808080"/>
          <w:sz w:val="21"/>
          <w:szCs w:val="21"/>
        </w:rPr>
        <w:t>&gt;</w:t>
      </w:r>
    </w:p>
    <w:p w14:paraId="6EAF08D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w:t>
      </w:r>
      <w:r w:rsidRPr="004D6149">
        <w:rPr>
          <w:rFonts w:ascii="Consolas" w:eastAsia="Times New Roman" w:hAnsi="Consolas" w:cs="Consolas"/>
          <w:color w:val="808080"/>
          <w:sz w:val="21"/>
          <w:szCs w:val="21"/>
        </w:rPr>
        <w:t>&gt;</w:t>
      </w:r>
    </w:p>
    <w:p w14:paraId="4BF31E6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48E36B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Header--&gt;</w:t>
      </w:r>
    </w:p>
    <w:p w14:paraId="57A9A6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"background-image: </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w:t>
      </w:r>
      <w:r w:rsidRPr="004D6149">
        <w:rPr>
          <w:rFonts w:ascii="Consolas" w:eastAsia="Times New Roman" w:hAnsi="Consolas" w:cs="Consolas"/>
          <w:color w:val="808080"/>
          <w:sz w:val="21"/>
          <w:szCs w:val="21"/>
        </w:rPr>
        <w:t>&gt;</w:t>
      </w:r>
    </w:p>
    <w:p w14:paraId="226093D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"Img/300.png"</w:t>
      </w:r>
      <w:r w:rsidRPr="004D6149">
        <w:rPr>
          <w:rFonts w:ascii="Consolas" w:eastAsia="Times New Roman" w:hAnsi="Consolas" w:cs="Consolas"/>
          <w:color w:val="808080"/>
          <w:sz w:val="21"/>
          <w:szCs w:val="21"/>
        </w:rPr>
        <w:t>/&gt;</w:t>
      </w:r>
    </w:p>
    <w:p w14:paraId="6E15105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"Img/Mobile </w:t>
      </w:r>
      <w:proofErr w:type="gramStart"/>
      <w:r w:rsidRPr="004D6149">
        <w:rPr>
          <w:rFonts w:ascii="Consolas" w:eastAsia="Times New Roman" w:hAnsi="Consolas" w:cs="Consolas"/>
          <w:color w:val="CE9178"/>
          <w:sz w:val="21"/>
          <w:szCs w:val="21"/>
        </w:rPr>
        <w:t>Collection  .</w:t>
      </w:r>
      <w:proofErr w:type="gramEnd"/>
      <w:r w:rsidRPr="004D6149">
        <w:rPr>
          <w:rFonts w:ascii="Consolas" w:eastAsia="Times New Roman" w:hAnsi="Consolas" w:cs="Consolas"/>
          <w:color w:val="CE9178"/>
          <w:sz w:val="21"/>
          <w:szCs w:val="21"/>
        </w:rPr>
        <w:t>png"</w:t>
      </w:r>
      <w:r w:rsidRPr="004D6149">
        <w:rPr>
          <w:rFonts w:ascii="Consolas" w:eastAsia="Times New Roman" w:hAnsi="Consolas" w:cs="Consolas"/>
          <w:color w:val="808080"/>
          <w:sz w:val="21"/>
          <w:szCs w:val="21"/>
        </w:rPr>
        <w:t>/&gt;</w:t>
      </w:r>
    </w:p>
    <w:p w14:paraId="3922083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header</w:t>
      </w:r>
      <w:r w:rsidRPr="004D6149">
        <w:rPr>
          <w:rFonts w:ascii="Consolas" w:eastAsia="Times New Roman" w:hAnsi="Consolas" w:cs="Consolas"/>
          <w:color w:val="808080"/>
          <w:sz w:val="21"/>
          <w:szCs w:val="21"/>
        </w:rPr>
        <w:t>&gt;</w:t>
      </w:r>
    </w:p>
    <w:p w14:paraId="69A221F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
    <w:p w14:paraId="0BFEB1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Navber--&gt;</w:t>
      </w:r>
    </w:p>
    <w:p w14:paraId="44FF10E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'menu'</w:t>
      </w:r>
      <w:r w:rsidRPr="004D6149">
        <w:rPr>
          <w:rFonts w:ascii="Consolas" w:eastAsia="Times New Roman" w:hAnsi="Consolas" w:cs="Consolas"/>
          <w:color w:val="808080"/>
          <w:sz w:val="21"/>
          <w:szCs w:val="21"/>
        </w:rPr>
        <w:t>&gt;</w:t>
      </w:r>
    </w:p>
    <w:p w14:paraId="0838272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'checkbox'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'responsive-menu'</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onclick</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r w:rsidRPr="004D6149">
        <w:rPr>
          <w:rFonts w:ascii="Consolas" w:eastAsia="Times New Roman" w:hAnsi="Consolas" w:cs="Consolas"/>
          <w:color w:val="DCDCAA"/>
          <w:sz w:val="21"/>
          <w:szCs w:val="21"/>
        </w:rPr>
        <w:t>updatemenu</w:t>
      </w:r>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label</w:t>
      </w:r>
      <w:r w:rsidRPr="004D6149">
        <w:rPr>
          <w:rFonts w:ascii="Consolas" w:eastAsia="Times New Roman" w:hAnsi="Consolas" w:cs="Consolas"/>
          <w:color w:val="808080"/>
          <w:sz w:val="21"/>
          <w:szCs w:val="21"/>
        </w:rPr>
        <w:t>&gt;</w:t>
      </w:r>
    </w:p>
    <w:p w14:paraId="6D43476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9172FC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Home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98FEA5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'Brands.html'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Brands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11DBC4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2CCDFF1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5BFC7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951C78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Sumsung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15FA14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CBA7BC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Tecno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92B65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0E0A72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757A49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6F61CF5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65B5C5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'dropdown-arrow'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'index.html'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Accessories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9F1A6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'sub-menus'</w:t>
      </w:r>
      <w:r w:rsidRPr="004D6149">
        <w:rPr>
          <w:rFonts w:ascii="Consolas" w:eastAsia="Times New Roman" w:hAnsi="Consolas" w:cs="Consolas"/>
          <w:color w:val="808080"/>
          <w:sz w:val="21"/>
          <w:szCs w:val="21"/>
        </w:rPr>
        <w:t>&gt;</w:t>
      </w:r>
    </w:p>
    <w:p w14:paraId="5689BDD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'Adopter.html'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Adopter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D44EE0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 Cover.html'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86D0F6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6AF4185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1559C9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Contact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C660E1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236BCF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nav</w:t>
      </w:r>
      <w:r w:rsidRPr="004D6149">
        <w:rPr>
          <w:rFonts w:ascii="Consolas" w:eastAsia="Times New Roman" w:hAnsi="Consolas" w:cs="Consolas"/>
          <w:color w:val="808080"/>
          <w:sz w:val="21"/>
          <w:szCs w:val="21"/>
        </w:rPr>
        <w:t>&gt;</w:t>
      </w:r>
    </w:p>
    <w:p w14:paraId="78FCA6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0F9F7F3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74E067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"background-color:rgb(105, 18, 139); height: 48px;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"margin-top: 3px; font-family: 'Gill Sans', 'Gill Sans MT', Calibri, 'Trebuchet MS', sans-serif; color: white;"</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Welcome To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"font-family: 'Gill Sans', 'Gill Sans MT', Calibri, 'Trebuchet MS', sans-serif; color: rgb(215, 230, 14);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MOBILE COLLECTION</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marquee</w:t>
      </w:r>
      <w:r w:rsidRPr="004D6149">
        <w:rPr>
          <w:rFonts w:ascii="Consolas" w:eastAsia="Times New Roman" w:hAnsi="Consolas" w:cs="Consolas"/>
          <w:color w:val="808080"/>
          <w:sz w:val="21"/>
          <w:szCs w:val="21"/>
        </w:rPr>
        <w:t>&gt;</w:t>
      </w:r>
    </w:p>
    <w:p w14:paraId="5FEE8E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5DEC4C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4D48EA4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Silider--&gt;</w:t>
      </w:r>
    </w:p>
    <w:p w14:paraId="01510DD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"amazingslider-wrapper-1"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;position:relative;max-width:900px;margin:0px auto 56px;"</w:t>
      </w:r>
      <w:r w:rsidRPr="004D6149">
        <w:rPr>
          <w:rFonts w:ascii="Consolas" w:eastAsia="Times New Roman" w:hAnsi="Consolas" w:cs="Consolas"/>
          <w:color w:val="808080"/>
          <w:sz w:val="21"/>
          <w:szCs w:val="21"/>
        </w:rPr>
        <w:t>&gt;</w:t>
      </w:r>
    </w:p>
    <w:p w14:paraId="1D8D061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id</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display:block</w:t>
      </w:r>
      <w:proofErr w:type="gramEnd"/>
      <w:r w:rsidRPr="004D6149">
        <w:rPr>
          <w:rFonts w:ascii="Consolas" w:eastAsia="Times New Roman" w:hAnsi="Consolas" w:cs="Consolas"/>
          <w:color w:val="CE9178"/>
          <w:sz w:val="21"/>
          <w:szCs w:val="21"/>
        </w:rPr>
        <w:t>;position:relative;margin:0 auto;"</w:t>
      </w:r>
      <w:r w:rsidRPr="004D6149">
        <w:rPr>
          <w:rFonts w:ascii="Consolas" w:eastAsia="Times New Roman" w:hAnsi="Consolas" w:cs="Consolas"/>
          <w:color w:val="808080"/>
          <w:sz w:val="21"/>
          <w:szCs w:val="21"/>
        </w:rPr>
        <w:t>&gt;</w:t>
      </w:r>
    </w:p>
    <w:p w14:paraId="462E718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"amazingslider-slides"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7EC6F61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1DCAE6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A1C30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2684A6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49F0AEE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3173E7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468FBF2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13A4BFF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265322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F430B8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7A1E9E7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03B367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149A1CF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77570F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620992F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2456FDC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853313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w:t>
      </w:r>
      <w:proofErr w:type="gramStart"/>
      <w:r w:rsidRPr="004D6149">
        <w:rPr>
          <w:rFonts w:ascii="Consolas" w:eastAsia="Times New Roman" w:hAnsi="Consolas" w:cs="Consolas"/>
          <w:color w:val="CE9178"/>
          <w:sz w:val="21"/>
          <w:szCs w:val="21"/>
        </w:rPr>
        <w:t>banner..</w:t>
      </w:r>
      <w:proofErr w:type="gramEnd"/>
      <w:r w:rsidRPr="004D6149">
        <w:rPr>
          <w:rFonts w:ascii="Consolas" w:eastAsia="Times New Roman" w:hAnsi="Consolas" w:cs="Consolas"/>
          <w:color w:val="CE9178"/>
          <w:sz w:val="21"/>
          <w:szCs w:val="21"/>
        </w:rPr>
        <w:t>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data-description</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6A939DA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‎Galaxy A series · ‎Galaxy S series · ‎Galaxy A13 Price in Pakistan · ‎Galaxy A24</w:t>
      </w:r>
    </w:p>
    <w:p w14:paraId="3C1358D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CE9178"/>
          <w:sz w:val="21"/>
          <w:szCs w:val="21"/>
        </w:rPr>
        <w:t>  People also ask"</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p>
    <w:p w14:paraId="4D434BA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9B9231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3E8363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"amazingslider-thumbnails"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display:none</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808080"/>
          <w:sz w:val="21"/>
          <w:szCs w:val="21"/>
        </w:rPr>
        <w:t>&gt;</w:t>
      </w:r>
    </w:p>
    <w:p w14:paraId="5190BA4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"images/Oppo%20%20banner.-tn.jpg"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Oppo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847EE0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"images/Realme%20banner.-tn.jpg"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"Realme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3A830BA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"images/Sumsung%20banner.-tn.jpg"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5064188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"images/Vivo%20banner.-tn.jpg"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2B0EF39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"images/Infinix%20%20banner.-tn.jpg"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alt</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Infinix  banner</w:t>
      </w:r>
      <w:proofErr w:type="gramEnd"/>
      <w:r w:rsidRPr="004D6149">
        <w:rPr>
          <w:rFonts w:ascii="Consolas" w:eastAsia="Times New Roman" w:hAnsi="Consolas" w:cs="Consolas"/>
          <w:color w:val="CE9178"/>
          <w:sz w:val="21"/>
          <w:szCs w:val="21"/>
        </w:rPr>
        <w: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  banner."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li</w:t>
      </w:r>
      <w:r w:rsidRPr="004D6149">
        <w:rPr>
          <w:rFonts w:ascii="Consolas" w:eastAsia="Times New Roman" w:hAnsi="Consolas" w:cs="Consolas"/>
          <w:color w:val="808080"/>
          <w:sz w:val="21"/>
          <w:szCs w:val="21"/>
        </w:rPr>
        <w:t>&gt;</w:t>
      </w:r>
    </w:p>
    <w:p w14:paraId="77A32F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ul</w:t>
      </w:r>
      <w:r w:rsidRPr="004D6149">
        <w:rPr>
          <w:rFonts w:ascii="Consolas" w:eastAsia="Times New Roman" w:hAnsi="Consolas" w:cs="Consolas"/>
          <w:color w:val="808080"/>
          <w:sz w:val="21"/>
          <w:szCs w:val="21"/>
        </w:rPr>
        <w:t>&gt;</w:t>
      </w:r>
    </w:p>
    <w:p w14:paraId="4A54184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"amazingslider-engine"</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"http://amazingslider.com"</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title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"JavaScript Image Slideshow"</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JavaScript Image Slideshow</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734F9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65A07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6D3550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Section--&gt;</w:t>
      </w:r>
    </w:p>
    <w:p w14:paraId="14726A3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"text-align: </w:t>
      </w:r>
      <w:proofErr w:type="gramStart"/>
      <w:r w:rsidRPr="004D6149">
        <w:rPr>
          <w:rFonts w:ascii="Consolas" w:eastAsia="Times New Roman" w:hAnsi="Consolas" w:cs="Consolas"/>
          <w:color w:val="CE9178"/>
          <w:sz w:val="21"/>
          <w:szCs w:val="21"/>
        </w:rPr>
        <w:t>center;color</w:t>
      </w:r>
      <w:proofErr w:type="gramEnd"/>
      <w:r w:rsidRPr="004D6149">
        <w:rPr>
          <w:rFonts w:ascii="Consolas" w:eastAsia="Times New Roman" w:hAnsi="Consolas" w:cs="Consolas"/>
          <w:color w:val="CE9178"/>
          <w:sz w:val="21"/>
          <w:szCs w:val="21"/>
        </w:rPr>
        <w:t>: rgb(27, 12, 161);font-size: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---Back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span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"color: rgb(224, 121, 52);"</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Cover---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h1</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span</w:t>
      </w:r>
      <w:r w:rsidRPr="004D6149">
        <w:rPr>
          <w:rFonts w:ascii="Consolas" w:eastAsia="Times New Roman" w:hAnsi="Consolas" w:cs="Consolas"/>
          <w:color w:val="808080"/>
          <w:sz w:val="21"/>
          <w:szCs w:val="21"/>
        </w:rPr>
        <w:t>&gt;</w:t>
      </w:r>
    </w:p>
    <w:p w14:paraId="046113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1B2C473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0CB5792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28F4A08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"Img/Infinix Back Cover.png"</w:t>
      </w:r>
      <w:r w:rsidRPr="004D6149">
        <w:rPr>
          <w:rFonts w:ascii="Consolas" w:eastAsia="Times New Roman" w:hAnsi="Consolas" w:cs="Consolas"/>
          <w:color w:val="808080"/>
          <w:sz w:val="21"/>
          <w:szCs w:val="21"/>
        </w:rPr>
        <w:t>/&gt;</w:t>
      </w:r>
    </w:p>
    <w:p w14:paraId="4BBF6E6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 Back Cover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9FC30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ADB98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5706FB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057B849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"Img/Raelme Back Cover.png"</w:t>
      </w:r>
      <w:r w:rsidRPr="004D6149">
        <w:rPr>
          <w:rFonts w:ascii="Consolas" w:eastAsia="Times New Roman" w:hAnsi="Consolas" w:cs="Consolas"/>
          <w:color w:val="808080"/>
          <w:sz w:val="21"/>
          <w:szCs w:val="21"/>
        </w:rPr>
        <w:t>/&gt;</w:t>
      </w:r>
    </w:p>
    <w:p w14:paraId="6E9A9A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Realme 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420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3C2148F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3F806F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D2FFB2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74C32E0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"Img/Vivo Back Cover.png"</w:t>
      </w:r>
      <w:r w:rsidRPr="004D6149">
        <w:rPr>
          <w:rFonts w:ascii="Consolas" w:eastAsia="Times New Roman" w:hAnsi="Consolas" w:cs="Consolas"/>
          <w:color w:val="808080"/>
          <w:sz w:val="21"/>
          <w:szCs w:val="21"/>
        </w:rPr>
        <w:t>/&gt;</w:t>
      </w:r>
    </w:p>
    <w:p w14:paraId="7EC9D67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60px;padding-bottom: 20px;"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 Back Cover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399</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034E93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28E300E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7A65A5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33E371F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7983F2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6BC02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55C0821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554A956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80px;"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20px;"</w:t>
      </w:r>
      <w:r w:rsidRPr="004D6149">
        <w:rPr>
          <w:rFonts w:ascii="Consolas" w:eastAsia="Times New Roman" w:hAnsi="Consolas" w:cs="Consolas"/>
          <w:color w:val="808080"/>
          <w:sz w:val="21"/>
          <w:szCs w:val="21"/>
        </w:rPr>
        <w:t>&gt;</w:t>
      </w:r>
    </w:p>
    <w:p w14:paraId="29515D7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317C678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"Img/Oppo Back Cover.png"</w:t>
      </w:r>
      <w:r w:rsidRPr="004D6149">
        <w:rPr>
          <w:rFonts w:ascii="Consolas" w:eastAsia="Times New Roman" w:hAnsi="Consolas" w:cs="Consolas"/>
          <w:color w:val="808080"/>
          <w:sz w:val="21"/>
          <w:szCs w:val="21"/>
        </w:rPr>
        <w:t>/&gt;</w:t>
      </w:r>
    </w:p>
    <w:p w14:paraId="0C9CFE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50px;"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Oppo Back Cover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600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DEB179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EF3EBF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EB152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3BE9EA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"Img/Sumsung Back Cover.png"</w:t>
      </w:r>
      <w:r w:rsidRPr="004D6149">
        <w:rPr>
          <w:rFonts w:ascii="Consolas" w:eastAsia="Times New Roman" w:hAnsi="Consolas" w:cs="Consolas"/>
          <w:color w:val="808080"/>
          <w:sz w:val="21"/>
          <w:szCs w:val="21"/>
        </w:rPr>
        <w:t>/&gt;</w:t>
      </w:r>
    </w:p>
    <w:p w14:paraId="22D94FA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 Back Cover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350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5D16B2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4E0759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B0564E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"col-sm-4 col-md-4 col-lg-4"</w:t>
      </w:r>
      <w:r w:rsidRPr="004D6149">
        <w:rPr>
          <w:rFonts w:ascii="Consolas" w:eastAsia="Times New Roman" w:hAnsi="Consolas" w:cs="Consolas"/>
          <w:color w:val="808080"/>
          <w:sz w:val="21"/>
          <w:szCs w:val="21"/>
        </w:rPr>
        <w:t>&gt;</w:t>
      </w:r>
    </w:p>
    <w:p w14:paraId="68FBCFD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"width: 250</w:t>
      </w:r>
      <w:proofErr w:type="gramStart"/>
      <w:r w:rsidRPr="004D6149">
        <w:rPr>
          <w:rFonts w:ascii="Consolas" w:eastAsia="Times New Roman" w:hAnsi="Consolas" w:cs="Consolas"/>
          <w:color w:val="CE9178"/>
          <w:sz w:val="21"/>
          <w:szCs w:val="21"/>
        </w:rPr>
        <w:t>px;height</w:t>
      </w:r>
      <w:proofErr w:type="gramEnd"/>
      <w:r w:rsidRPr="004D6149">
        <w:rPr>
          <w:rFonts w:ascii="Consolas" w:eastAsia="Times New Roman" w:hAnsi="Consolas" w:cs="Consolas"/>
          <w:color w:val="CE9178"/>
          <w:sz w:val="21"/>
          <w:szCs w:val="21"/>
        </w:rPr>
        <w:t>: 250px;"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"Img/Tecno Back Cover.png"</w:t>
      </w:r>
      <w:r w:rsidRPr="004D6149">
        <w:rPr>
          <w:rFonts w:ascii="Consolas" w:eastAsia="Times New Roman" w:hAnsi="Consolas" w:cs="Consolas"/>
          <w:color w:val="808080"/>
          <w:sz w:val="21"/>
          <w:szCs w:val="21"/>
        </w:rPr>
        <w:t>/&gt;</w:t>
      </w:r>
    </w:p>
    <w:p w14:paraId="1F6195F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"color: </w:t>
      </w:r>
      <w:proofErr w:type="gramStart"/>
      <w:r w:rsidRPr="004D6149">
        <w:rPr>
          <w:rFonts w:ascii="Consolas" w:eastAsia="Times New Roman" w:hAnsi="Consolas" w:cs="Consolas"/>
          <w:color w:val="CE9178"/>
          <w:sz w:val="21"/>
          <w:szCs w:val="21"/>
        </w:rPr>
        <w:t>black;margin</w:t>
      </w:r>
      <w:proofErr w:type="gramEnd"/>
      <w:r w:rsidRPr="004D6149">
        <w:rPr>
          <w:rFonts w:ascii="Consolas" w:eastAsia="Times New Roman" w:hAnsi="Consolas" w:cs="Consolas"/>
          <w:color w:val="CE9178"/>
          <w:sz w:val="21"/>
          <w:szCs w:val="21"/>
        </w:rPr>
        <w:t>-left: 60px;"</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 Back Cover</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sub</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650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DC21DC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 Page.html"</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input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 xml:space="preserve">"background-color: </w:t>
      </w:r>
      <w:proofErr w:type="gramStart"/>
      <w:r w:rsidRPr="004D6149">
        <w:rPr>
          <w:rFonts w:ascii="Consolas" w:eastAsia="Times New Roman" w:hAnsi="Consolas" w:cs="Consolas"/>
          <w:color w:val="CE9178"/>
          <w:sz w:val="21"/>
          <w:szCs w:val="21"/>
        </w:rPr>
        <w:t>black;color</w:t>
      </w:r>
      <w:proofErr w:type="gramEnd"/>
      <w:r w:rsidRPr="004D6149">
        <w:rPr>
          <w:rFonts w:ascii="Consolas" w:eastAsia="Times New Roman" w:hAnsi="Consolas" w:cs="Consolas"/>
          <w:color w:val="CE9178"/>
          <w:sz w:val="21"/>
          <w:szCs w:val="21"/>
        </w:rPr>
        <w:t>: white;border-radius: 25px;margin-left: 60px;width: 120px;height: 35px;"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type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"button"</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value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"Order Now"</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AFD7CB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09A54FA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p>
    <w:p w14:paraId="25EE23E5"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3BE3DAB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2F496B41"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hr</w:t>
      </w:r>
      <w:r w:rsidRPr="004D6149">
        <w:rPr>
          <w:rFonts w:ascii="Consolas" w:eastAsia="Times New Roman" w:hAnsi="Consolas" w:cs="Consolas"/>
          <w:color w:val="808080"/>
          <w:sz w:val="21"/>
          <w:szCs w:val="21"/>
        </w:rPr>
        <w:t>&gt;</w:t>
      </w:r>
    </w:p>
    <w:p w14:paraId="2EA463D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proofErr w:type="gramStart"/>
      <w:r w:rsidRPr="004D6149">
        <w:rPr>
          <w:rFonts w:ascii="Consolas" w:eastAsia="Times New Roman" w:hAnsi="Consolas" w:cs="Consolas"/>
          <w:color w:val="6A9955"/>
          <w:sz w:val="21"/>
          <w:szCs w:val="21"/>
        </w:rPr>
        <w:t>&lt;!--</w:t>
      </w:r>
      <w:proofErr w:type="gramEnd"/>
      <w:r w:rsidRPr="004D6149">
        <w:rPr>
          <w:rFonts w:ascii="Consolas" w:eastAsia="Times New Roman" w:hAnsi="Consolas" w:cs="Consolas"/>
          <w:color w:val="6A9955"/>
          <w:sz w:val="21"/>
          <w:szCs w:val="21"/>
        </w:rPr>
        <w:t>Footer--&gt;</w:t>
      </w:r>
    </w:p>
    <w:p w14:paraId="739831E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"background-image:</w:t>
      </w:r>
      <w:proofErr w:type="gramStart"/>
      <w:r w:rsidRPr="004D6149">
        <w:rPr>
          <w:rFonts w:ascii="Consolas" w:eastAsia="Times New Roman" w:hAnsi="Consolas" w:cs="Consolas"/>
          <w:color w:val="CE9178"/>
          <w:sz w:val="21"/>
          <w:szCs w:val="21"/>
        </w:rPr>
        <w:t>url(</w:t>
      </w:r>
      <w:proofErr w:type="gramEnd"/>
      <w:r w:rsidRPr="004D6149">
        <w:rPr>
          <w:rFonts w:ascii="Consolas" w:eastAsia="Times New Roman" w:hAnsi="Consolas" w:cs="Consolas"/>
          <w:color w:val="CE9178"/>
          <w:sz w:val="21"/>
          <w:szCs w:val="21"/>
        </w:rPr>
        <w:t>Img/gradient\ \ 1.jpg);background-size: cover; padding-top: 20px; padding-bottom: 10px;"</w:t>
      </w:r>
      <w:r w:rsidRPr="004D6149">
        <w:rPr>
          <w:rFonts w:ascii="Consolas" w:eastAsia="Times New Roman" w:hAnsi="Consolas" w:cs="Consolas"/>
          <w:color w:val="808080"/>
          <w:sz w:val="21"/>
          <w:szCs w:val="21"/>
        </w:rPr>
        <w:t>&gt;</w:t>
      </w:r>
    </w:p>
    <w:p w14:paraId="30BE9D1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CE9178"/>
          <w:sz w:val="21"/>
          <w:szCs w:val="21"/>
        </w:rPr>
        <w:t>"container-fluid"</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p>
    <w:p w14:paraId="1B9C79A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lastRenderedPageBreak/>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"row"</w:t>
      </w:r>
      <w:r w:rsidRPr="004D6149">
        <w:rPr>
          <w:rFonts w:ascii="Consolas" w:eastAsia="Times New Roman" w:hAnsi="Consolas" w:cs="Consolas"/>
          <w:color w:val="808080"/>
          <w:sz w:val="21"/>
          <w:szCs w:val="21"/>
        </w:rPr>
        <w:t>&gt;</w:t>
      </w:r>
    </w:p>
    <w:p w14:paraId="5CF3EBC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14A8677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About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1B97037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"About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About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B6D035D"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"Contact Us.html"</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Contact Us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7026C86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AE3B59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CB96FE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Products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61064D1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"Infinix.html"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Infinix</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49C8BF0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"Oppo.html"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Oppo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35554E8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"Sumsung .html"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Sumsung</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24B35D5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"Vivo.html"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Vivo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10110F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"Tecno.html"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Tecno</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7983D88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w:t>
      </w:r>
      <w:proofErr w:type="gramStart"/>
      <w:r w:rsidRPr="004D6149">
        <w:rPr>
          <w:rFonts w:ascii="Consolas" w:eastAsia="Times New Roman" w:hAnsi="Consolas" w:cs="Consolas"/>
          <w:color w:val="CE9178"/>
          <w:sz w:val="21"/>
          <w:szCs w:val="21"/>
        </w:rPr>
        <w:t>Realme  .</w:t>
      </w:r>
      <w:proofErr w:type="gramEnd"/>
      <w:r w:rsidRPr="004D6149">
        <w:rPr>
          <w:rFonts w:ascii="Consolas" w:eastAsia="Times New Roman" w:hAnsi="Consolas" w:cs="Consolas"/>
          <w:color w:val="CE9178"/>
          <w:sz w:val="21"/>
          <w:szCs w:val="21"/>
        </w:rPr>
        <w:t>html"</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Realme</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215B22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2560E54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11489D7A"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col-md-3 col-lg-3"</w:t>
      </w:r>
      <w:r w:rsidRPr="004D6149">
        <w:rPr>
          <w:rFonts w:ascii="Consolas" w:eastAsia="Times New Roman" w:hAnsi="Consolas" w:cs="Consolas"/>
          <w:color w:val="808080"/>
          <w:sz w:val="21"/>
          <w:szCs w:val="21"/>
        </w:rPr>
        <w:t>&gt;</w:t>
      </w:r>
    </w:p>
    <w:p w14:paraId="29CE0C2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Support</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60B48B1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FQA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Troubleshooting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Quick Link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Blogs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09497656"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624D677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class</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"col-sm-3 ol-md-3 col-lg-3"</w:t>
      </w:r>
      <w:r w:rsidRPr="004D6149">
        <w:rPr>
          <w:rFonts w:ascii="Consolas" w:eastAsia="Times New Roman" w:hAnsi="Consolas" w:cs="Consolas"/>
          <w:color w:val="808080"/>
          <w:sz w:val="21"/>
          <w:szCs w:val="21"/>
        </w:rPr>
        <w:t>&gt;</w:t>
      </w:r>
    </w:p>
    <w:p w14:paraId="4E86BF68"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Follws Us</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h4</w:t>
      </w:r>
      <w:r w:rsidRPr="004D6149">
        <w:rPr>
          <w:rFonts w:ascii="Consolas" w:eastAsia="Times New Roman" w:hAnsi="Consolas" w:cs="Consolas"/>
          <w:color w:val="808080"/>
          <w:sz w:val="21"/>
          <w:szCs w:val="21"/>
        </w:rPr>
        <w:t>&gt;</w:t>
      </w:r>
    </w:p>
    <w:p w14:paraId="2269D2B3"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0080090033040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p>
    <w:p w14:paraId="50C4CF4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Timing: 09:30 - 18:00</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MON - SAT</w:t>
      </w:r>
    </w:p>
    <w:p w14:paraId="2951B89B"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Exclude Holidays</w:t>
      </w:r>
    </w:p>
    <w:p w14:paraId="3F23E0E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5E7812E0"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"https://www.facebook.com/"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"Img/5296499_fb_facebook_facebook logo_icon.png"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3F78F91C"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"https://www.instagram.com/"</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"Img/3225191_app_instagram_logo_media_popular_icon.png"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1EF989E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"https://web.whatsapp.com/"</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"Img/3225179_app_logo_media_popular_social_icon.png"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62D325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a</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href</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"https://x.com/?lang=en&amp;mx=2"</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img</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"margin-left: 10px;"</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src</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"Img/3225183_app_logo_media_popular_social_icon.png"</w:t>
      </w:r>
      <w:r w:rsidRPr="004D6149">
        <w:rPr>
          <w:rFonts w:ascii="Consolas" w:eastAsia="Times New Roman" w:hAnsi="Consolas" w:cs="Consolas"/>
          <w:color w:val="808080"/>
          <w:sz w:val="21"/>
          <w:szCs w:val="21"/>
        </w:rPr>
        <w:t>/&gt;&lt;/</w:t>
      </w:r>
      <w:r w:rsidRPr="004D6149">
        <w:rPr>
          <w:rFonts w:ascii="Consolas" w:eastAsia="Times New Roman" w:hAnsi="Consolas" w:cs="Consolas"/>
          <w:color w:val="569CD6"/>
          <w:sz w:val="21"/>
          <w:szCs w:val="21"/>
        </w:rPr>
        <w:t>a</w:t>
      </w:r>
      <w:r w:rsidRPr="004D6149">
        <w:rPr>
          <w:rFonts w:ascii="Consolas" w:eastAsia="Times New Roman" w:hAnsi="Consolas" w:cs="Consolas"/>
          <w:color w:val="808080"/>
          <w:sz w:val="21"/>
          <w:szCs w:val="21"/>
        </w:rPr>
        <w:t>&gt;</w:t>
      </w:r>
    </w:p>
    <w:p w14:paraId="6EF24837"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FC960C9"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4B92F422"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div</w:t>
      </w:r>
      <w:r w:rsidRPr="004D6149">
        <w:rPr>
          <w:rFonts w:ascii="Consolas" w:eastAsia="Times New Roman" w:hAnsi="Consolas" w:cs="Consolas"/>
          <w:color w:val="808080"/>
          <w:sz w:val="21"/>
          <w:szCs w:val="21"/>
        </w:rPr>
        <w:t>&gt;</w:t>
      </w:r>
    </w:p>
    <w:p w14:paraId="5FAC928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9CDCFE"/>
          <w:sz w:val="21"/>
          <w:szCs w:val="21"/>
        </w:rPr>
        <w:t>style</w:t>
      </w:r>
      <w:r w:rsidRPr="004D6149">
        <w:rPr>
          <w:rFonts w:ascii="Consolas" w:eastAsia="Times New Roman" w:hAnsi="Consolas" w:cs="Consolas"/>
          <w:color w:val="D4D4D4"/>
          <w:sz w:val="21"/>
          <w:szCs w:val="21"/>
        </w:rPr>
        <w:t>=</w:t>
      </w:r>
      <w:r w:rsidRPr="004D6149">
        <w:rPr>
          <w:rFonts w:ascii="Consolas" w:eastAsia="Times New Roman" w:hAnsi="Consolas" w:cs="Consolas"/>
          <w:color w:val="CE9178"/>
          <w:sz w:val="21"/>
          <w:szCs w:val="21"/>
        </w:rPr>
        <w:t>"text-align: center;"</w:t>
      </w:r>
      <w:r w:rsidRPr="004D6149">
        <w:rPr>
          <w:rFonts w:ascii="Consolas" w:eastAsia="Times New Roman" w:hAnsi="Consolas" w:cs="Consolas"/>
          <w:color w:val="808080"/>
          <w:sz w:val="21"/>
          <w:szCs w:val="21"/>
        </w:rPr>
        <w:t>&gt;</w:t>
      </w:r>
      <w:r w:rsidRPr="004D6149">
        <w:rPr>
          <w:rFonts w:ascii="Consolas" w:eastAsia="Times New Roman" w:hAnsi="Consolas" w:cs="Consolas"/>
          <w:color w:val="D4D4D4"/>
          <w:sz w:val="21"/>
          <w:szCs w:val="21"/>
        </w:rPr>
        <w:t xml:space="preserve">Mobile Web </w:t>
      </w:r>
      <w:r w:rsidRPr="004D6149">
        <w:rPr>
          <w:rFonts w:ascii="Consolas" w:eastAsia="Times New Roman" w:hAnsi="Consolas" w:cs="Consolas"/>
          <w:color w:val="569CD6"/>
          <w:sz w:val="21"/>
          <w:szCs w:val="21"/>
        </w:rPr>
        <w:t>&amp;copy;</w:t>
      </w:r>
      <w:r w:rsidRPr="004D6149">
        <w:rPr>
          <w:rFonts w:ascii="Consolas" w:eastAsia="Times New Roman" w:hAnsi="Consolas" w:cs="Consolas"/>
          <w:color w:val="D4D4D4"/>
          <w:sz w:val="21"/>
          <w:szCs w:val="21"/>
        </w:rPr>
        <w:t xml:space="preserve"> Copy Right All Right Reserved 2024</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p</w:t>
      </w:r>
      <w:r w:rsidRPr="004D6149">
        <w:rPr>
          <w:rFonts w:ascii="Consolas" w:eastAsia="Times New Roman" w:hAnsi="Consolas" w:cs="Consolas"/>
          <w:color w:val="808080"/>
          <w:sz w:val="21"/>
          <w:szCs w:val="21"/>
        </w:rPr>
        <w:t>&gt;</w:t>
      </w:r>
    </w:p>
    <w:p w14:paraId="7A7DCDC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footer</w:t>
      </w:r>
      <w:r w:rsidRPr="004D6149">
        <w:rPr>
          <w:rFonts w:ascii="Consolas" w:eastAsia="Times New Roman" w:hAnsi="Consolas" w:cs="Consolas"/>
          <w:color w:val="808080"/>
          <w:sz w:val="21"/>
          <w:szCs w:val="21"/>
        </w:rPr>
        <w:t>&gt;</w:t>
      </w:r>
    </w:p>
    <w:p w14:paraId="474D61B4"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D4D4D4"/>
          <w:sz w:val="21"/>
          <w:szCs w:val="21"/>
        </w:rPr>
        <w:t xml:space="preserve">    </w:t>
      </w: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body</w:t>
      </w:r>
      <w:r w:rsidRPr="004D6149">
        <w:rPr>
          <w:rFonts w:ascii="Consolas" w:eastAsia="Times New Roman" w:hAnsi="Consolas" w:cs="Consolas"/>
          <w:color w:val="808080"/>
          <w:sz w:val="21"/>
          <w:szCs w:val="21"/>
        </w:rPr>
        <w:t>&gt;</w:t>
      </w:r>
    </w:p>
    <w:p w14:paraId="7EAA189E"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r w:rsidRPr="004D6149">
        <w:rPr>
          <w:rFonts w:ascii="Consolas" w:eastAsia="Times New Roman" w:hAnsi="Consolas" w:cs="Consolas"/>
          <w:color w:val="808080"/>
          <w:sz w:val="21"/>
          <w:szCs w:val="21"/>
        </w:rPr>
        <w:t>&lt;/</w:t>
      </w:r>
      <w:r w:rsidRPr="004D6149">
        <w:rPr>
          <w:rFonts w:ascii="Consolas" w:eastAsia="Times New Roman" w:hAnsi="Consolas" w:cs="Consolas"/>
          <w:color w:val="569CD6"/>
          <w:sz w:val="21"/>
          <w:szCs w:val="21"/>
        </w:rPr>
        <w:t>html</w:t>
      </w:r>
      <w:r w:rsidRPr="004D6149">
        <w:rPr>
          <w:rFonts w:ascii="Consolas" w:eastAsia="Times New Roman" w:hAnsi="Consolas" w:cs="Consolas"/>
          <w:color w:val="808080"/>
          <w:sz w:val="21"/>
          <w:szCs w:val="21"/>
        </w:rPr>
        <w:t>&gt;</w:t>
      </w:r>
    </w:p>
    <w:p w14:paraId="5E7F6A9F" w14:textId="77777777" w:rsidR="004D6149" w:rsidRPr="004D6149" w:rsidRDefault="004D6149" w:rsidP="004D6149">
      <w:pPr>
        <w:shd w:val="clear" w:color="auto" w:fill="1E1E1E"/>
        <w:spacing w:after="0" w:line="285" w:lineRule="atLeast"/>
        <w:rPr>
          <w:rFonts w:ascii="Consolas" w:eastAsia="Times New Roman" w:hAnsi="Consolas" w:cs="Consolas"/>
          <w:color w:val="D4D4D4"/>
          <w:sz w:val="21"/>
          <w:szCs w:val="21"/>
        </w:rPr>
      </w:pPr>
    </w:p>
    <w:p w14:paraId="34DF4D0F" w14:textId="77777777" w:rsidR="00E60303" w:rsidRDefault="00E60303"/>
    <w:p w14:paraId="7F3A1544" w14:textId="6833B959" w:rsidR="00E60303" w:rsidRDefault="00E60303">
      <w:ins w:id="71" w:author="ITBW COLLEGE OF IT" w:date="2024-10-15T07:29:00Z">
        <w:r w:rsidRPr="00C927C2">
          <w:rPr>
            <w:noProof/>
          </w:rPr>
          <w:lastRenderedPageBreak/>
          <mc:AlternateContent>
            <mc:Choice Requires="wps">
              <w:drawing>
                <wp:anchor distT="0" distB="0" distL="114300" distR="114300" simplePos="0" relativeHeight="251762688" behindDoc="0" locked="0" layoutInCell="1" allowOverlap="1" wp14:anchorId="2F92C5BA" wp14:editId="3DD84F7E">
                  <wp:simplePos x="0" y="0"/>
                  <wp:positionH relativeFrom="column">
                    <wp:posOffset>1406135</wp:posOffset>
                  </wp:positionH>
                  <wp:positionV relativeFrom="page">
                    <wp:posOffset>271145</wp:posOffset>
                  </wp:positionV>
                  <wp:extent cx="3455377" cy="967153"/>
                  <wp:effectExtent l="0" t="0" r="0" b="4445"/>
                  <wp:wrapNone/>
                  <wp:docPr id="64" name="Text Box 64"/>
                  <wp:cNvGraphicFramePr/>
                  <a:graphic xmlns:a="http://schemas.openxmlformats.org/drawingml/2006/main">
                    <a:graphicData uri="http://schemas.microsoft.com/office/word/2010/wordprocessingShape">
                      <wps:wsp>
                        <wps:cNvSpPr txBox="1"/>
                        <wps:spPr>
                          <a:xfrm>
                            <a:off x="0" y="0"/>
                            <a:ext cx="3455377" cy="967153"/>
                          </a:xfrm>
                          <a:prstGeom prst="rect">
                            <a:avLst/>
                          </a:prstGeom>
                          <a:noFill/>
                          <a:ln>
                            <a:noFill/>
                          </a:ln>
                        </wps:spPr>
                        <wps:txbx>
                          <w:txbxContent>
                            <w:p w14:paraId="62CE17D5" w14:textId="43C225B5" w:rsidR="00E60303" w:rsidRPr="0005227C" w:rsidRDefault="00E60303" w:rsidP="00E60303">
                              <w:pPr>
                                <w:rPr>
                                  <w:ins w:id="72"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Contact Us</w:t>
                              </w: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2F92C5BA" id="Text Box 64" o:spid="_x0000_s1050" type="#_x0000_t202" style="position:absolute;margin-left:110.7pt;margin-top:21.35pt;width:272.1pt;height:76.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" filled="f" stroked="f">
                  <v:textbox>
                    <w:txbxContent>
                      <w:p w14:paraId="62CE17D5" w14:textId="43C225B5" w:rsidR="00E60303" w:rsidRPr="0005227C" w:rsidRDefault="00E60303" w:rsidP="00E60303">
                        <w:pPr>
                          <w:rPr>
                            <w:ins w:id="73" w:author="ITBW COLLEGE OF IT" w:date="2024-10-15T07:29:00Z"/>
                            <w:color w:val="C00000"/>
                            <w:u w:val="single"/>
                            <w14:shadow w14:blurRad="50800" w14:dist="38100" w14:dir="5400000" w14:sx="100000" w14:sy="100000" w14:kx="0" w14:ky="0" w14:algn="t">
                              <w14:srgbClr w14:val="000000">
                                <w14:alpha w14:val="60000"/>
                              </w14:srgbClr>
                            </w14:shadow>
                            <w14:textOutline w14:w="9525" w14:cap="rnd" w14:cmpd="sng" w14:algn="ctr">
                              <w14:solidFill>
                                <w14:srgbClr w14:val="FFFF00"/>
                              </w14:solidFill>
                              <w14:prstDash w14:val="solid"/>
                              <w14:bevel/>
                            </w14:textOutline>
                            <w14:props3d w14:extrusionH="57150" w14:contourW="0" w14:prstMaterial="warmMatte">
                              <w14:bevelT w14:w="38100" w14:h="38100" w14:prst="circle"/>
                            </w14:props3d>
                          </w:rPr>
                        </w:pP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Contact Us</w:t>
                        </w:r>
                        <w:r>
                          <w:rPr>
                            <w:rFonts w:ascii="Adobe Garamond Pro Bold" w:hAnsi="Adobe Garamond Pro Bold"/>
                            <w:color w:val="C00000"/>
                            <w:sz w:val="72"/>
                            <w:szCs w:val="72"/>
                            <w:u w:val="single"/>
                            <w14:shadow w14:blurRad="50800" w14:dist="38100" w14:dir="5400000" w14:sx="100000" w14:sy="100000" w14:kx="0" w14:ky="0" w14:algn="t">
                              <w14:srgbClr w14:val="000000">
                                <w14:alpha w14:val="60000"/>
                              </w14:srgbClr>
                            </w14:shadow>
                            <w14:textOutline w14:w="9525" w14:cap="flat" w14:cmpd="sng" w14:algn="ctr">
                              <w14:solidFill>
                                <w14:srgbClr w14:val="FFFF00"/>
                              </w14:solidFill>
                              <w14:prstDash w14:val="solid"/>
                              <w14:round/>
                            </w14:textOutline>
                            <w14:props3d w14:extrusionH="57150" w14:contourW="0" w14:prstMaterial="warmMatte">
                              <w14:bevelT w14:w="38100" w14:h="38100" w14:prst="circle"/>
                            </w14:props3d>
                          </w:rPr>
                          <w:t>.html</w:t>
                        </w:r>
                      </w:p>
                    </w:txbxContent>
                  </v:textbox>
                  <w10:wrap anchory="page"/>
                </v:shape>
              </w:pict>
            </mc:Fallback>
          </mc:AlternateContent>
        </w:r>
      </w:ins>
    </w:p>
    <w:p w14:paraId="024E894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DOCTYPE</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html</w:t>
      </w:r>
      <w:r w:rsidRPr="00E60303">
        <w:rPr>
          <w:rFonts w:ascii="Consolas" w:eastAsia="Times New Roman" w:hAnsi="Consolas" w:cs="Consolas"/>
          <w:color w:val="808080"/>
          <w:sz w:val="21"/>
          <w:szCs w:val="21"/>
        </w:rPr>
        <w:t>&gt;</w:t>
      </w:r>
    </w:p>
    <w:p w14:paraId="19F4198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html</w:t>
      </w:r>
      <w:r w:rsidRPr="00E60303">
        <w:rPr>
          <w:rFonts w:ascii="Consolas" w:eastAsia="Times New Roman" w:hAnsi="Consolas" w:cs="Consolas"/>
          <w:color w:val="808080"/>
          <w:sz w:val="21"/>
          <w:szCs w:val="21"/>
        </w:rPr>
        <w:t>&gt;</w:t>
      </w:r>
    </w:p>
    <w:p w14:paraId="4484B34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head</w:t>
      </w:r>
      <w:r w:rsidRPr="00E60303">
        <w:rPr>
          <w:rFonts w:ascii="Consolas" w:eastAsia="Times New Roman" w:hAnsi="Consolas" w:cs="Consolas"/>
          <w:color w:val="808080"/>
          <w:sz w:val="21"/>
          <w:szCs w:val="21"/>
        </w:rPr>
        <w:t>&gt;</w:t>
      </w:r>
    </w:p>
    <w:p w14:paraId="31DF7E9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title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Mobile Collection</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title</w:t>
      </w:r>
      <w:r w:rsidRPr="00E60303">
        <w:rPr>
          <w:rFonts w:ascii="Consolas" w:eastAsia="Times New Roman" w:hAnsi="Consolas" w:cs="Consolas"/>
          <w:color w:val="808080"/>
          <w:sz w:val="21"/>
          <w:szCs w:val="21"/>
        </w:rPr>
        <w:t>&gt;</w:t>
      </w:r>
    </w:p>
    <w:p w14:paraId="66085D1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link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rel</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'stylesheet'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'css/style.css'</w:t>
      </w:r>
      <w:r w:rsidRPr="00E60303">
        <w:rPr>
          <w:rFonts w:ascii="Consolas" w:eastAsia="Times New Roman" w:hAnsi="Consolas" w:cs="Consolas"/>
          <w:color w:val="808080"/>
          <w:sz w:val="21"/>
          <w:szCs w:val="21"/>
        </w:rPr>
        <w:t>&gt;</w:t>
      </w:r>
    </w:p>
    <w:p w14:paraId="69E82D5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"sliderengine/jquery.js"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808080"/>
          <w:sz w:val="21"/>
          <w:szCs w:val="21"/>
        </w:rPr>
        <w:t>&gt;</w:t>
      </w:r>
    </w:p>
    <w:p w14:paraId="0B1F873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"sliderengine/amazingslider.js"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808080"/>
          <w:sz w:val="21"/>
          <w:szCs w:val="21"/>
        </w:rPr>
        <w:t>&gt;</w:t>
      </w:r>
    </w:p>
    <w:p w14:paraId="53924BE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link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rel</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"stylesheet"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"text/css"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"sliderengine/amazingslider-1.css"</w:t>
      </w:r>
      <w:r w:rsidRPr="00E60303">
        <w:rPr>
          <w:rFonts w:ascii="Consolas" w:eastAsia="Times New Roman" w:hAnsi="Consolas" w:cs="Consolas"/>
          <w:color w:val="808080"/>
          <w:sz w:val="21"/>
          <w:szCs w:val="21"/>
        </w:rPr>
        <w:t>&gt;</w:t>
      </w:r>
    </w:p>
    <w:p w14:paraId="2E7796D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"sliderengine/initslider-1.js"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808080"/>
          <w:sz w:val="21"/>
          <w:szCs w:val="21"/>
        </w:rPr>
        <w:t>&gt;</w:t>
      </w:r>
    </w:p>
    <w:p w14:paraId="3CE39F5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'js/script.js'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808080"/>
          <w:sz w:val="21"/>
          <w:szCs w:val="21"/>
        </w:rPr>
        <w:t>&gt;</w:t>
      </w:r>
    </w:p>
    <w:p w14:paraId="0364742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link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"https://cdn.jsdelivr.net/npm/bootstrap@5.3.3/dist/css/bootstrap.min.css"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rel</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"stylesheet"</w:t>
      </w:r>
      <w:r w:rsidRPr="00E60303">
        <w:rPr>
          <w:rFonts w:ascii="Consolas" w:eastAsia="Times New Roman" w:hAnsi="Consolas" w:cs="Consolas"/>
          <w:color w:val="808080"/>
          <w:sz w:val="21"/>
          <w:szCs w:val="21"/>
        </w:rPr>
        <w:t>&gt;</w:t>
      </w:r>
    </w:p>
    <w:p w14:paraId="3FC96BD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"https://cdn.jsdelivr.net/npm/bootstrap@5.3.3/dist/js/bootstrap.bundle.min.js"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script</w:t>
      </w:r>
      <w:r w:rsidRPr="00E60303">
        <w:rPr>
          <w:rFonts w:ascii="Consolas" w:eastAsia="Times New Roman" w:hAnsi="Consolas" w:cs="Consolas"/>
          <w:color w:val="808080"/>
          <w:sz w:val="21"/>
          <w:szCs w:val="21"/>
        </w:rPr>
        <w:t>&gt;</w:t>
      </w:r>
    </w:p>
    <w:p w14:paraId="2D3BD9C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style</w:t>
      </w:r>
      <w:r w:rsidRPr="00E60303">
        <w:rPr>
          <w:rFonts w:ascii="Consolas" w:eastAsia="Times New Roman" w:hAnsi="Consolas" w:cs="Consolas"/>
          <w:color w:val="808080"/>
          <w:sz w:val="21"/>
          <w:szCs w:val="21"/>
        </w:rPr>
        <w:t>&gt;</w:t>
      </w:r>
    </w:p>
    <w:p w14:paraId="6C1D53C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D7BA7D"/>
          <w:sz w:val="21"/>
          <w:szCs w:val="21"/>
        </w:rPr>
        <w:t>h4</w:t>
      </w:r>
      <w:r w:rsidRPr="00E60303">
        <w:rPr>
          <w:rFonts w:ascii="Consolas" w:eastAsia="Times New Roman" w:hAnsi="Consolas" w:cs="Consolas"/>
          <w:color w:val="D4D4D4"/>
          <w:sz w:val="21"/>
          <w:szCs w:val="21"/>
        </w:rPr>
        <w:t>{</w:t>
      </w:r>
    </w:p>
    <w:p w14:paraId="3C238F2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color</w:t>
      </w: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DCDCAA"/>
          <w:sz w:val="21"/>
          <w:szCs w:val="21"/>
        </w:rPr>
        <w:t>rgb</w:t>
      </w:r>
      <w:r w:rsidRPr="00E60303">
        <w:rPr>
          <w:rFonts w:ascii="Consolas" w:eastAsia="Times New Roman" w:hAnsi="Consolas" w:cs="Consolas"/>
          <w:color w:val="D4D4D4"/>
          <w:sz w:val="21"/>
          <w:szCs w:val="21"/>
        </w:rPr>
        <w:t>(</w:t>
      </w:r>
      <w:proofErr w:type="gramEnd"/>
      <w:r w:rsidRPr="00E60303">
        <w:rPr>
          <w:rFonts w:ascii="Consolas" w:eastAsia="Times New Roman" w:hAnsi="Consolas" w:cs="Consolas"/>
          <w:color w:val="B5CEA8"/>
          <w:sz w:val="21"/>
          <w:szCs w:val="21"/>
        </w:rPr>
        <w:t>239</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245</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250</w:t>
      </w:r>
      <w:r w:rsidRPr="00E60303">
        <w:rPr>
          <w:rFonts w:ascii="Consolas" w:eastAsia="Times New Roman" w:hAnsi="Consolas" w:cs="Consolas"/>
          <w:color w:val="D4D4D4"/>
          <w:sz w:val="21"/>
          <w:szCs w:val="21"/>
        </w:rPr>
        <w:t>);</w:t>
      </w:r>
      <w:r w:rsidRPr="00E60303">
        <w:rPr>
          <w:rFonts w:ascii="Consolas" w:eastAsia="Times New Roman" w:hAnsi="Consolas" w:cs="Consolas"/>
          <w:color w:val="9CDCFE"/>
          <w:sz w:val="21"/>
          <w:szCs w:val="21"/>
        </w:rPr>
        <w:t>font-family</w:t>
      </w:r>
      <w:r w:rsidRPr="00E60303">
        <w:rPr>
          <w:rFonts w:ascii="Consolas" w:eastAsia="Times New Roman" w:hAnsi="Consolas" w:cs="Consolas"/>
          <w:color w:val="D4D4D4"/>
          <w:sz w:val="21"/>
          <w:szCs w:val="21"/>
        </w:rPr>
        <w:t xml:space="preserve">: Cambria, Cochin, </w:t>
      </w:r>
      <w:r w:rsidRPr="00E60303">
        <w:rPr>
          <w:rFonts w:ascii="Consolas" w:eastAsia="Times New Roman" w:hAnsi="Consolas" w:cs="Consolas"/>
          <w:color w:val="CE9178"/>
          <w:sz w:val="21"/>
          <w:szCs w:val="21"/>
        </w:rPr>
        <w:t>Georgia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Times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'Times New Roman'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serif</w:t>
      </w:r>
      <w:r w:rsidRPr="00E60303">
        <w:rPr>
          <w:rFonts w:ascii="Consolas" w:eastAsia="Times New Roman" w:hAnsi="Consolas" w:cs="Consolas"/>
          <w:color w:val="D4D4D4"/>
          <w:sz w:val="21"/>
          <w:szCs w:val="21"/>
        </w:rPr>
        <w:t>;</w:t>
      </w:r>
    </w:p>
    <w:p w14:paraId="3B38665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7DBA41B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D7BA7D"/>
          <w:sz w:val="21"/>
          <w:szCs w:val="21"/>
        </w:rPr>
        <w:t>p</w:t>
      </w:r>
      <w:r w:rsidRPr="00E60303">
        <w:rPr>
          <w:rFonts w:ascii="Consolas" w:eastAsia="Times New Roman" w:hAnsi="Consolas" w:cs="Consolas"/>
          <w:color w:val="D4D4D4"/>
          <w:sz w:val="21"/>
          <w:szCs w:val="21"/>
        </w:rPr>
        <w:t>{</w:t>
      </w:r>
      <w:proofErr w:type="gramEnd"/>
    </w:p>
    <w:p w14:paraId="6D78C35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color</w:t>
      </w: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DCDCAA"/>
          <w:sz w:val="21"/>
          <w:szCs w:val="21"/>
        </w:rPr>
        <w:t>rgb</w:t>
      </w:r>
      <w:r w:rsidRPr="00E60303">
        <w:rPr>
          <w:rFonts w:ascii="Consolas" w:eastAsia="Times New Roman" w:hAnsi="Consolas" w:cs="Consolas"/>
          <w:color w:val="D4D4D4"/>
          <w:sz w:val="21"/>
          <w:szCs w:val="21"/>
        </w:rPr>
        <w:t>(</w:t>
      </w:r>
      <w:proofErr w:type="gramEnd"/>
      <w:r w:rsidRPr="00E60303">
        <w:rPr>
          <w:rFonts w:ascii="Consolas" w:eastAsia="Times New Roman" w:hAnsi="Consolas" w:cs="Consolas"/>
          <w:color w:val="B5CEA8"/>
          <w:sz w:val="21"/>
          <w:szCs w:val="21"/>
        </w:rPr>
        <w:t>239</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245</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250</w:t>
      </w:r>
      <w:r w:rsidRPr="00E60303">
        <w:rPr>
          <w:rFonts w:ascii="Consolas" w:eastAsia="Times New Roman" w:hAnsi="Consolas" w:cs="Consolas"/>
          <w:color w:val="D4D4D4"/>
          <w:sz w:val="21"/>
          <w:szCs w:val="21"/>
        </w:rPr>
        <w:t>);</w:t>
      </w:r>
      <w:r w:rsidRPr="00E60303">
        <w:rPr>
          <w:rFonts w:ascii="Consolas" w:eastAsia="Times New Roman" w:hAnsi="Consolas" w:cs="Consolas"/>
          <w:color w:val="9CDCFE"/>
          <w:sz w:val="21"/>
          <w:szCs w:val="21"/>
        </w:rPr>
        <w:t>font-family</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Arial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Helvetica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sans-serif</w:t>
      </w:r>
      <w:r w:rsidRPr="00E60303">
        <w:rPr>
          <w:rFonts w:ascii="Consolas" w:eastAsia="Times New Roman" w:hAnsi="Consolas" w:cs="Consolas"/>
          <w:color w:val="D4D4D4"/>
          <w:sz w:val="21"/>
          <w:szCs w:val="21"/>
        </w:rPr>
        <w:t>;</w:t>
      </w:r>
    </w:p>
    <w:p w14:paraId="4CEB4FD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7A63374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D7BA7D"/>
          <w:sz w:val="21"/>
          <w:szCs w:val="21"/>
        </w:rPr>
        <w:t>.</w:t>
      </w:r>
      <w:proofErr w:type="gramStart"/>
      <w:r w:rsidRPr="00E60303">
        <w:rPr>
          <w:rFonts w:ascii="Consolas" w:eastAsia="Times New Roman" w:hAnsi="Consolas" w:cs="Consolas"/>
          <w:color w:val="D7BA7D"/>
          <w:sz w:val="21"/>
          <w:szCs w:val="21"/>
        </w:rPr>
        <w:t>img:hover</w:t>
      </w:r>
      <w:proofErr w:type="gramEnd"/>
      <w:r w:rsidRPr="00E60303">
        <w:rPr>
          <w:rFonts w:ascii="Consolas" w:eastAsia="Times New Roman" w:hAnsi="Consolas" w:cs="Consolas"/>
          <w:color w:val="D4D4D4"/>
          <w:sz w:val="21"/>
          <w:szCs w:val="21"/>
        </w:rPr>
        <w:t>{</w:t>
      </w:r>
    </w:p>
    <w:p w14:paraId="4B4CC43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transition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2s</w:t>
      </w:r>
      <w:r w:rsidRPr="00E60303">
        <w:rPr>
          <w:rFonts w:ascii="Consolas" w:eastAsia="Times New Roman" w:hAnsi="Consolas" w:cs="Consolas"/>
          <w:color w:val="D4D4D4"/>
          <w:sz w:val="21"/>
          <w:szCs w:val="21"/>
        </w:rPr>
        <w:t>;</w:t>
      </w:r>
    </w:p>
    <w:p w14:paraId="5B110E0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scale</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B5CEA8"/>
          <w:sz w:val="21"/>
          <w:szCs w:val="21"/>
        </w:rPr>
        <w:t>1.2</w:t>
      </w:r>
      <w:r w:rsidRPr="00E60303">
        <w:rPr>
          <w:rFonts w:ascii="Consolas" w:eastAsia="Times New Roman" w:hAnsi="Consolas" w:cs="Consolas"/>
          <w:color w:val="D4D4D4"/>
          <w:sz w:val="21"/>
          <w:szCs w:val="21"/>
        </w:rPr>
        <w:t>;</w:t>
      </w:r>
    </w:p>
    <w:p w14:paraId="385439C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1238435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style</w:t>
      </w:r>
      <w:r w:rsidRPr="00E60303">
        <w:rPr>
          <w:rFonts w:ascii="Consolas" w:eastAsia="Times New Roman" w:hAnsi="Consolas" w:cs="Consolas"/>
          <w:color w:val="808080"/>
          <w:sz w:val="21"/>
          <w:szCs w:val="21"/>
        </w:rPr>
        <w:t>&gt;</w:t>
      </w:r>
    </w:p>
    <w:p w14:paraId="137CD44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head</w:t>
      </w:r>
      <w:r w:rsidRPr="00E60303">
        <w:rPr>
          <w:rFonts w:ascii="Consolas" w:eastAsia="Times New Roman" w:hAnsi="Consolas" w:cs="Consolas"/>
          <w:color w:val="808080"/>
          <w:sz w:val="21"/>
          <w:szCs w:val="21"/>
        </w:rPr>
        <w:t>&gt;</w:t>
      </w:r>
    </w:p>
    <w:p w14:paraId="36E84F9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body</w:t>
      </w:r>
      <w:r w:rsidRPr="00E60303">
        <w:rPr>
          <w:rFonts w:ascii="Consolas" w:eastAsia="Times New Roman" w:hAnsi="Consolas" w:cs="Consolas"/>
          <w:color w:val="808080"/>
          <w:sz w:val="21"/>
          <w:szCs w:val="21"/>
        </w:rPr>
        <w:t>&gt;</w:t>
      </w:r>
    </w:p>
    <w:p w14:paraId="0941CBE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6A9955"/>
          <w:sz w:val="21"/>
          <w:szCs w:val="21"/>
        </w:rPr>
        <w:t>&lt;!--</w:t>
      </w:r>
      <w:proofErr w:type="gramEnd"/>
      <w:r w:rsidRPr="00E60303">
        <w:rPr>
          <w:rFonts w:ascii="Consolas" w:eastAsia="Times New Roman" w:hAnsi="Consolas" w:cs="Consolas"/>
          <w:color w:val="6A9955"/>
          <w:sz w:val="21"/>
          <w:szCs w:val="21"/>
        </w:rPr>
        <w:t>Header--&gt;</w:t>
      </w:r>
    </w:p>
    <w:p w14:paraId="3C38A01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header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"background-image: </w:t>
      </w:r>
      <w:proofErr w:type="gramStart"/>
      <w:r w:rsidRPr="00E60303">
        <w:rPr>
          <w:rFonts w:ascii="Consolas" w:eastAsia="Times New Roman" w:hAnsi="Consolas" w:cs="Consolas"/>
          <w:color w:val="CE9178"/>
          <w:sz w:val="21"/>
          <w:szCs w:val="21"/>
        </w:rPr>
        <w:t>url(</w:t>
      </w:r>
      <w:proofErr w:type="gramEnd"/>
      <w:r w:rsidRPr="00E60303">
        <w:rPr>
          <w:rFonts w:ascii="Consolas" w:eastAsia="Times New Roman" w:hAnsi="Consolas" w:cs="Consolas"/>
          <w:color w:val="CE9178"/>
          <w:sz w:val="21"/>
          <w:szCs w:val="21"/>
        </w:rPr>
        <w:t>Img/gradient\ \ 1.jpg);background-size: cover;"</w:t>
      </w:r>
      <w:r w:rsidRPr="00E60303">
        <w:rPr>
          <w:rFonts w:ascii="Consolas" w:eastAsia="Times New Roman" w:hAnsi="Consolas" w:cs="Consolas"/>
          <w:color w:val="808080"/>
          <w:sz w:val="21"/>
          <w:szCs w:val="21"/>
        </w:rPr>
        <w:t>&gt;</w:t>
      </w:r>
    </w:p>
    <w:p w14:paraId="63630C5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"Img/300.png"</w:t>
      </w:r>
      <w:r w:rsidRPr="00E60303">
        <w:rPr>
          <w:rFonts w:ascii="Consolas" w:eastAsia="Times New Roman" w:hAnsi="Consolas" w:cs="Consolas"/>
          <w:color w:val="808080"/>
          <w:sz w:val="21"/>
          <w:szCs w:val="21"/>
        </w:rPr>
        <w:t>/&gt;</w:t>
      </w:r>
    </w:p>
    <w:p w14:paraId="69DC577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"Img/Mobile </w:t>
      </w:r>
      <w:proofErr w:type="gramStart"/>
      <w:r w:rsidRPr="00E60303">
        <w:rPr>
          <w:rFonts w:ascii="Consolas" w:eastAsia="Times New Roman" w:hAnsi="Consolas" w:cs="Consolas"/>
          <w:color w:val="CE9178"/>
          <w:sz w:val="21"/>
          <w:szCs w:val="21"/>
        </w:rPr>
        <w:t>Collection  .</w:t>
      </w:r>
      <w:proofErr w:type="gramEnd"/>
      <w:r w:rsidRPr="00E60303">
        <w:rPr>
          <w:rFonts w:ascii="Consolas" w:eastAsia="Times New Roman" w:hAnsi="Consolas" w:cs="Consolas"/>
          <w:color w:val="CE9178"/>
          <w:sz w:val="21"/>
          <w:szCs w:val="21"/>
        </w:rPr>
        <w:t>png"</w:t>
      </w:r>
      <w:r w:rsidRPr="00E60303">
        <w:rPr>
          <w:rFonts w:ascii="Consolas" w:eastAsia="Times New Roman" w:hAnsi="Consolas" w:cs="Consolas"/>
          <w:color w:val="808080"/>
          <w:sz w:val="21"/>
          <w:szCs w:val="21"/>
        </w:rPr>
        <w:t>/&gt;</w:t>
      </w:r>
    </w:p>
    <w:p w14:paraId="45145A7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header</w:t>
      </w:r>
      <w:r w:rsidRPr="00E60303">
        <w:rPr>
          <w:rFonts w:ascii="Consolas" w:eastAsia="Times New Roman" w:hAnsi="Consolas" w:cs="Consolas"/>
          <w:color w:val="808080"/>
          <w:sz w:val="21"/>
          <w:szCs w:val="21"/>
        </w:rPr>
        <w:t>&gt;</w:t>
      </w:r>
    </w:p>
    <w:p w14:paraId="38DFE9E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6A9955"/>
          <w:sz w:val="21"/>
          <w:szCs w:val="21"/>
        </w:rPr>
        <w:t>&lt;!--</w:t>
      </w:r>
      <w:proofErr w:type="gramEnd"/>
      <w:r w:rsidRPr="00E60303">
        <w:rPr>
          <w:rFonts w:ascii="Consolas" w:eastAsia="Times New Roman" w:hAnsi="Consolas" w:cs="Consolas"/>
          <w:color w:val="6A9955"/>
          <w:sz w:val="21"/>
          <w:szCs w:val="21"/>
        </w:rPr>
        <w:t>Navber--&gt;</w:t>
      </w:r>
    </w:p>
    <w:p w14:paraId="011C951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nav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id</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'menu'</w:t>
      </w:r>
      <w:r w:rsidRPr="00E60303">
        <w:rPr>
          <w:rFonts w:ascii="Consolas" w:eastAsia="Times New Roman" w:hAnsi="Consolas" w:cs="Consolas"/>
          <w:color w:val="808080"/>
          <w:sz w:val="21"/>
          <w:szCs w:val="21"/>
        </w:rPr>
        <w:t>&gt;</w:t>
      </w:r>
    </w:p>
    <w:p w14:paraId="408F5A5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'checkbox'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id</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'responsive-menu'</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onclick</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r w:rsidRPr="00E60303">
        <w:rPr>
          <w:rFonts w:ascii="Consolas" w:eastAsia="Times New Roman" w:hAnsi="Consolas" w:cs="Consolas"/>
          <w:color w:val="DCDCAA"/>
          <w:sz w:val="21"/>
          <w:szCs w:val="21"/>
        </w:rPr>
        <w:t>updatemenu</w:t>
      </w:r>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label</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label</w:t>
      </w:r>
      <w:r w:rsidRPr="00E60303">
        <w:rPr>
          <w:rFonts w:ascii="Consolas" w:eastAsia="Times New Roman" w:hAnsi="Consolas" w:cs="Consolas"/>
          <w:color w:val="808080"/>
          <w:sz w:val="21"/>
          <w:szCs w:val="21"/>
        </w:rPr>
        <w:t>&gt;</w:t>
      </w:r>
    </w:p>
    <w:p w14:paraId="568A433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114107A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lastRenderedPageBreak/>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'index.html'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Home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06CF120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'dropdown-arrow'</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'Brands.html'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Brands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50F4065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'sub-menus'</w:t>
      </w:r>
      <w:r w:rsidRPr="00E60303">
        <w:rPr>
          <w:rFonts w:ascii="Consolas" w:eastAsia="Times New Roman" w:hAnsi="Consolas" w:cs="Consolas"/>
          <w:color w:val="808080"/>
          <w:sz w:val="21"/>
          <w:szCs w:val="21"/>
        </w:rPr>
        <w:t>&gt;</w:t>
      </w:r>
    </w:p>
    <w:p w14:paraId="3CA30E7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'Infinix.html'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Infinix</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566FD30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'Oppo.html'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1AFFE34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Sumsung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65BDE61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Vivo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412FEF8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'Tecno.html'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Tecno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670496E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Realme  .</w:t>
      </w:r>
      <w:proofErr w:type="gramEnd"/>
      <w:r w:rsidRPr="00E60303">
        <w:rPr>
          <w:rFonts w:ascii="Consolas" w:eastAsia="Times New Roman" w:hAnsi="Consolas" w:cs="Consolas"/>
          <w:color w:val="CE9178"/>
          <w:sz w:val="21"/>
          <w:szCs w:val="21"/>
        </w:rPr>
        <w:t>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Realme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361D469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1C29538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7875A7D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'About Us.html'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About Us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54B41E5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'dropdown-arrow'</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'index.html'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Accessories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1CFC138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'sub-menus'</w:t>
      </w:r>
      <w:r w:rsidRPr="00E60303">
        <w:rPr>
          <w:rFonts w:ascii="Consolas" w:eastAsia="Times New Roman" w:hAnsi="Consolas" w:cs="Consolas"/>
          <w:color w:val="808080"/>
          <w:sz w:val="21"/>
          <w:szCs w:val="21"/>
        </w:rPr>
        <w:t>&gt;</w:t>
      </w:r>
    </w:p>
    <w:p w14:paraId="0D85A61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'Adopter.html'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Adopter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5B4192D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'Back Cover.html'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Back Cover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7DAB8E8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3986FED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0AEB9AC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'Contact Us.html'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Contact Us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0B9DBD3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3D713A5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nav</w:t>
      </w:r>
      <w:r w:rsidRPr="00E60303">
        <w:rPr>
          <w:rFonts w:ascii="Consolas" w:eastAsia="Times New Roman" w:hAnsi="Consolas" w:cs="Consolas"/>
          <w:color w:val="808080"/>
          <w:sz w:val="21"/>
          <w:szCs w:val="21"/>
        </w:rPr>
        <w:t>&gt;</w:t>
      </w:r>
    </w:p>
    <w:p w14:paraId="3BD8783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hr</w:t>
      </w:r>
      <w:r w:rsidRPr="00E60303">
        <w:rPr>
          <w:rFonts w:ascii="Consolas" w:eastAsia="Times New Roman" w:hAnsi="Consolas" w:cs="Consolas"/>
          <w:color w:val="808080"/>
          <w:sz w:val="21"/>
          <w:szCs w:val="21"/>
        </w:rPr>
        <w:t>&gt;</w:t>
      </w:r>
    </w:p>
    <w:p w14:paraId="7A87E66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marquee</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"background-color:rgb(105, 18, 139); height: 48px;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h1</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"margin-top: 3px; font-family: 'Gill Sans', 'Gill Sans MT', Calibri, 'Trebuchet MS', sans-serif; color: white;"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Welcome To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span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"font-family: 'Gill Sans', 'Gill Sans MT', Calibri, 'Trebuchet MS', sans-serif; color: rgb(215, 230, 14);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MOBILE COLLECTION</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h1</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marquee</w:t>
      </w:r>
      <w:r w:rsidRPr="00E60303">
        <w:rPr>
          <w:rFonts w:ascii="Consolas" w:eastAsia="Times New Roman" w:hAnsi="Consolas" w:cs="Consolas"/>
          <w:color w:val="808080"/>
          <w:sz w:val="21"/>
          <w:szCs w:val="21"/>
        </w:rPr>
        <w:t>&gt;</w:t>
      </w:r>
    </w:p>
    <w:p w14:paraId="4A9F389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hr</w:t>
      </w:r>
      <w:r w:rsidRPr="00E60303">
        <w:rPr>
          <w:rFonts w:ascii="Consolas" w:eastAsia="Times New Roman" w:hAnsi="Consolas" w:cs="Consolas"/>
          <w:color w:val="808080"/>
          <w:sz w:val="21"/>
          <w:szCs w:val="21"/>
        </w:rPr>
        <w:t>&gt;</w:t>
      </w:r>
    </w:p>
    <w:p w14:paraId="594AC8C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2506596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roofErr w:type="gramStart"/>
      <w:r w:rsidRPr="00E60303">
        <w:rPr>
          <w:rFonts w:ascii="Consolas" w:eastAsia="Times New Roman" w:hAnsi="Consolas" w:cs="Consolas"/>
          <w:color w:val="6A9955"/>
          <w:sz w:val="21"/>
          <w:szCs w:val="21"/>
        </w:rPr>
        <w:t>&lt;!--</w:t>
      </w:r>
      <w:proofErr w:type="gramEnd"/>
      <w:r w:rsidRPr="00E60303">
        <w:rPr>
          <w:rFonts w:ascii="Consolas" w:eastAsia="Times New Roman" w:hAnsi="Consolas" w:cs="Consolas"/>
          <w:color w:val="6A9955"/>
          <w:sz w:val="21"/>
          <w:szCs w:val="21"/>
        </w:rPr>
        <w:t>Silider--&gt;</w:t>
      </w:r>
    </w:p>
    <w:p w14:paraId="7FA0CB0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"amazingslider-wrapper"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id</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"amazingslider-wrapper-1"</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display:block</w:t>
      </w:r>
      <w:proofErr w:type="gramEnd"/>
      <w:r w:rsidRPr="00E60303">
        <w:rPr>
          <w:rFonts w:ascii="Consolas" w:eastAsia="Times New Roman" w:hAnsi="Consolas" w:cs="Consolas"/>
          <w:color w:val="CE9178"/>
          <w:sz w:val="21"/>
          <w:szCs w:val="21"/>
        </w:rPr>
        <w:t>;position:relative;max-width:900px;margin:0px auto 56px;"</w:t>
      </w:r>
      <w:r w:rsidRPr="00E60303">
        <w:rPr>
          <w:rFonts w:ascii="Consolas" w:eastAsia="Times New Roman" w:hAnsi="Consolas" w:cs="Consolas"/>
          <w:color w:val="808080"/>
          <w:sz w:val="21"/>
          <w:szCs w:val="21"/>
        </w:rPr>
        <w:t>&gt;</w:t>
      </w:r>
    </w:p>
    <w:p w14:paraId="569B0E4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id</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"amazingslider-1"</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display:block</w:t>
      </w:r>
      <w:proofErr w:type="gramEnd"/>
      <w:r w:rsidRPr="00E60303">
        <w:rPr>
          <w:rFonts w:ascii="Consolas" w:eastAsia="Times New Roman" w:hAnsi="Consolas" w:cs="Consolas"/>
          <w:color w:val="CE9178"/>
          <w:sz w:val="21"/>
          <w:szCs w:val="21"/>
        </w:rPr>
        <w:t>;position:relative;margin:0 auto;"</w:t>
      </w:r>
      <w:r w:rsidRPr="00E60303">
        <w:rPr>
          <w:rFonts w:ascii="Consolas" w:eastAsia="Times New Roman" w:hAnsi="Consolas" w:cs="Consolas"/>
          <w:color w:val="808080"/>
          <w:sz w:val="21"/>
          <w:szCs w:val="21"/>
        </w:rPr>
        <w:t>&gt;</w:t>
      </w:r>
    </w:p>
    <w:p w14:paraId="1580E35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"amazingslider-slides"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display:none</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w:t>
      </w:r>
    </w:p>
    <w:p w14:paraId="0C9D3C2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"images/Oppo%20%20</w:t>
      </w:r>
      <w:proofErr w:type="gramStart"/>
      <w:r w:rsidRPr="00E60303">
        <w:rPr>
          <w:rFonts w:ascii="Consolas" w:eastAsia="Times New Roman" w:hAnsi="Consolas" w:cs="Consolas"/>
          <w:color w:val="CE9178"/>
          <w:sz w:val="21"/>
          <w:szCs w:val="21"/>
        </w:rPr>
        <w:t>banner..</w:t>
      </w:r>
      <w:proofErr w:type="gramEnd"/>
      <w:r w:rsidRPr="00E60303">
        <w:rPr>
          <w:rFonts w:ascii="Consolas" w:eastAsia="Times New Roman" w:hAnsi="Consolas" w:cs="Consolas"/>
          <w:color w:val="CE9178"/>
          <w:sz w:val="21"/>
          <w:szCs w:val="21"/>
        </w:rPr>
        <w:t>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"Oppo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Oppo  banner</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data-description</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0719273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‎Galaxy A series · ‎Galaxy S series · ‎Galaxy A13 Price in Pakistan · ‎Galaxy A24</w:t>
      </w:r>
    </w:p>
    <w:p w14:paraId="6B033A2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People also ask"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p>
    <w:p w14:paraId="75DAF90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6C9176E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"images/Realme%20</w:t>
      </w:r>
      <w:proofErr w:type="gramStart"/>
      <w:r w:rsidRPr="00E60303">
        <w:rPr>
          <w:rFonts w:ascii="Consolas" w:eastAsia="Times New Roman" w:hAnsi="Consolas" w:cs="Consolas"/>
          <w:color w:val="CE9178"/>
          <w:sz w:val="21"/>
          <w:szCs w:val="21"/>
        </w:rPr>
        <w:t>banner..</w:t>
      </w:r>
      <w:proofErr w:type="gramEnd"/>
      <w:r w:rsidRPr="00E60303">
        <w:rPr>
          <w:rFonts w:ascii="Consolas" w:eastAsia="Times New Roman" w:hAnsi="Consolas" w:cs="Consolas"/>
          <w:color w:val="CE9178"/>
          <w:sz w:val="21"/>
          <w:szCs w:val="21"/>
        </w:rPr>
        <w:t>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"Realme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"Realme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data-description</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"Shop Galaxy smartphones at </w:t>
      </w:r>
      <w:r w:rsidRPr="00E60303">
        <w:rPr>
          <w:rFonts w:ascii="Consolas" w:eastAsia="Times New Roman" w:hAnsi="Consolas" w:cs="Consolas"/>
          <w:color w:val="CE9178"/>
          <w:sz w:val="21"/>
          <w:szCs w:val="21"/>
        </w:rPr>
        <w:lastRenderedPageBreak/>
        <w:t>Samsung Pakistan. Explore our diverse range and compare smartphone models by price and discover the features that matter to you.</w:t>
      </w:r>
    </w:p>
    <w:p w14:paraId="238BA6F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‎Galaxy A series · ‎Galaxy S series · ‎Galaxy A13 Price in Pakistan · ‎Galaxy A24</w:t>
      </w:r>
    </w:p>
    <w:p w14:paraId="3F91B90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People also ask"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p>
    <w:p w14:paraId="54745D8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0F357E1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"images/Sumsung%20</w:t>
      </w:r>
      <w:proofErr w:type="gramStart"/>
      <w:r w:rsidRPr="00E60303">
        <w:rPr>
          <w:rFonts w:ascii="Consolas" w:eastAsia="Times New Roman" w:hAnsi="Consolas" w:cs="Consolas"/>
          <w:color w:val="CE9178"/>
          <w:sz w:val="21"/>
          <w:szCs w:val="21"/>
        </w:rPr>
        <w:t>banner..</w:t>
      </w:r>
      <w:proofErr w:type="gramEnd"/>
      <w:r w:rsidRPr="00E60303">
        <w:rPr>
          <w:rFonts w:ascii="Consolas" w:eastAsia="Times New Roman" w:hAnsi="Consolas" w:cs="Consolas"/>
          <w:color w:val="CE9178"/>
          <w:sz w:val="21"/>
          <w:szCs w:val="21"/>
        </w:rPr>
        <w:t>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data-description</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232A44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‎Galaxy A series · ‎Galaxy S series · ‎Galaxy A13 Price in Pakistan · ‎Galaxy A24</w:t>
      </w:r>
    </w:p>
    <w:p w14:paraId="3BD4F78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People also ask"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p>
    <w:p w14:paraId="7429F28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084A0D1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"images/Vivo%20</w:t>
      </w:r>
      <w:proofErr w:type="gramStart"/>
      <w:r w:rsidRPr="00E60303">
        <w:rPr>
          <w:rFonts w:ascii="Consolas" w:eastAsia="Times New Roman" w:hAnsi="Consolas" w:cs="Consolas"/>
          <w:color w:val="CE9178"/>
          <w:sz w:val="21"/>
          <w:szCs w:val="21"/>
        </w:rPr>
        <w:t>banner..</w:t>
      </w:r>
      <w:proofErr w:type="gramEnd"/>
      <w:r w:rsidRPr="00E60303">
        <w:rPr>
          <w:rFonts w:ascii="Consolas" w:eastAsia="Times New Roman" w:hAnsi="Consolas" w:cs="Consolas"/>
          <w:color w:val="CE9178"/>
          <w:sz w:val="21"/>
          <w:szCs w:val="21"/>
        </w:rPr>
        <w:t>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data-description</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1BE61D4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‎Galaxy A series · ‎Galaxy S series · ‎Galaxy A13 Price in Pakistan · ‎Galaxy A24</w:t>
      </w:r>
    </w:p>
    <w:p w14:paraId="65FDFD6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People also ask"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p>
    <w:p w14:paraId="5BEFB66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16367B8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"images/Infinix%20%20</w:t>
      </w:r>
      <w:proofErr w:type="gramStart"/>
      <w:r w:rsidRPr="00E60303">
        <w:rPr>
          <w:rFonts w:ascii="Consolas" w:eastAsia="Times New Roman" w:hAnsi="Consolas" w:cs="Consolas"/>
          <w:color w:val="CE9178"/>
          <w:sz w:val="21"/>
          <w:szCs w:val="21"/>
        </w:rPr>
        <w:t>banner..</w:t>
      </w:r>
      <w:proofErr w:type="gramEnd"/>
      <w:r w:rsidRPr="00E60303">
        <w:rPr>
          <w:rFonts w:ascii="Consolas" w:eastAsia="Times New Roman" w:hAnsi="Consolas" w:cs="Consolas"/>
          <w:color w:val="CE9178"/>
          <w:sz w:val="21"/>
          <w:szCs w:val="21"/>
        </w:rPr>
        <w:t>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"Infinix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Infinix  banner</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data-description</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"Shop Galaxy smartphones at Samsung Pakistan. Explore our diverse range and compare smartphone models by price and discover the features that matter to you.</w:t>
      </w:r>
    </w:p>
    <w:p w14:paraId="432D63D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‎Galaxy A series · ‎Galaxy S series · ‎Galaxy A13 Price in Pakistan · ‎Galaxy A24</w:t>
      </w:r>
    </w:p>
    <w:p w14:paraId="3F5B6C9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CE9178"/>
          <w:sz w:val="21"/>
          <w:szCs w:val="21"/>
        </w:rPr>
        <w:t>  People also ask"</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p>
    <w:p w14:paraId="3160EB7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6E36FB1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4E4AA12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"amazingslider-thumbnails"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display:none</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w:t>
      </w:r>
    </w:p>
    <w:p w14:paraId="2015374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"images/Oppo%20%20banner.-tn.jpg"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Oppo  banner</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"Oppo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68F5632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"images/Realme%20banner.-tn.jpg"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"Realme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"Realme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28EA6F6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"images/Sumsung%20banner.-tn.jpg"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44C12CF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"images/Vivo%20banner.-tn.jpg"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41E607E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"images/Infinix%20%20banner.-tn.jpg"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alt</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Infinix  banner</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"Infinix  banner."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li</w:t>
      </w:r>
      <w:r w:rsidRPr="00E60303">
        <w:rPr>
          <w:rFonts w:ascii="Consolas" w:eastAsia="Times New Roman" w:hAnsi="Consolas" w:cs="Consolas"/>
          <w:color w:val="808080"/>
          <w:sz w:val="21"/>
          <w:szCs w:val="21"/>
        </w:rPr>
        <w:t>&gt;</w:t>
      </w:r>
    </w:p>
    <w:p w14:paraId="30CAB19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ul</w:t>
      </w:r>
      <w:r w:rsidRPr="00E60303">
        <w:rPr>
          <w:rFonts w:ascii="Consolas" w:eastAsia="Times New Roman" w:hAnsi="Consolas" w:cs="Consolas"/>
          <w:color w:val="808080"/>
          <w:sz w:val="21"/>
          <w:szCs w:val="21"/>
        </w:rPr>
        <w:t>&gt;</w:t>
      </w:r>
    </w:p>
    <w:p w14:paraId="6B0AD06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"amazingslider-engine"</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"http://amazingslider.com"</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title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"JavaScript Image Slideshow"</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JavaScript Image Slideshow</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18EAF41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08A3C29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0D6D14B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roofErr w:type="gramStart"/>
      <w:r w:rsidRPr="00E60303">
        <w:rPr>
          <w:rFonts w:ascii="Consolas" w:eastAsia="Times New Roman" w:hAnsi="Consolas" w:cs="Consolas"/>
          <w:color w:val="6A9955"/>
          <w:sz w:val="21"/>
          <w:szCs w:val="21"/>
        </w:rPr>
        <w:t>&lt;!--</w:t>
      </w:r>
      <w:proofErr w:type="gramEnd"/>
      <w:r w:rsidRPr="00E60303">
        <w:rPr>
          <w:rFonts w:ascii="Consolas" w:eastAsia="Times New Roman" w:hAnsi="Consolas" w:cs="Consolas"/>
          <w:color w:val="6A9955"/>
          <w:sz w:val="21"/>
          <w:szCs w:val="21"/>
        </w:rPr>
        <w:t>Section--&gt;</w:t>
      </w:r>
    </w:p>
    <w:p w14:paraId="2CBF8B1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lastRenderedPageBreak/>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h1</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"text-align: </w:t>
      </w:r>
      <w:proofErr w:type="gramStart"/>
      <w:r w:rsidRPr="00E60303">
        <w:rPr>
          <w:rFonts w:ascii="Consolas" w:eastAsia="Times New Roman" w:hAnsi="Consolas" w:cs="Consolas"/>
          <w:color w:val="CE9178"/>
          <w:sz w:val="21"/>
          <w:szCs w:val="21"/>
        </w:rPr>
        <w:t>center;color</w:t>
      </w:r>
      <w:proofErr w:type="gramEnd"/>
      <w:r w:rsidRPr="00E60303">
        <w:rPr>
          <w:rFonts w:ascii="Consolas" w:eastAsia="Times New Roman" w:hAnsi="Consolas" w:cs="Consolas"/>
          <w:color w:val="CE9178"/>
          <w:sz w:val="21"/>
          <w:szCs w:val="21"/>
        </w:rPr>
        <w:t>: rgb(27, 12, 161);font-size: 60px;"</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---Contact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span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rgb(224, 121, 52);"</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Us---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h1</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span</w:t>
      </w:r>
      <w:r w:rsidRPr="00E60303">
        <w:rPr>
          <w:rFonts w:ascii="Consolas" w:eastAsia="Times New Roman" w:hAnsi="Consolas" w:cs="Consolas"/>
          <w:color w:val="808080"/>
          <w:sz w:val="21"/>
          <w:szCs w:val="21"/>
        </w:rPr>
        <w:t>&gt;</w:t>
      </w:r>
    </w:p>
    <w:p w14:paraId="4B48B5F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w:t>
      </w:r>
      <w:proofErr w:type="gramStart"/>
      <w:r w:rsidRPr="00E60303">
        <w:rPr>
          <w:rFonts w:ascii="Consolas" w:eastAsia="Times New Roman" w:hAnsi="Consolas" w:cs="Consolas"/>
          <w:color w:val="CE9178"/>
          <w:sz w:val="21"/>
          <w:szCs w:val="21"/>
        </w:rPr>
        <w:t>cap;margin</w:t>
      </w:r>
      <w:proofErr w:type="gramEnd"/>
      <w:r w:rsidRPr="00E60303">
        <w:rPr>
          <w:rFonts w:ascii="Consolas" w:eastAsia="Times New Roman" w:hAnsi="Consolas" w:cs="Consolas"/>
          <w:color w:val="CE9178"/>
          <w:sz w:val="21"/>
          <w:szCs w:val="21"/>
        </w:rPr>
        <w:t>-right: 1px;text-align: center;font-family: Arial, Helvetica, sans-serif;"</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"container-fluid"</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t>
      </w:r>
    </w:p>
    <w:p w14:paraId="3F78D9A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"row"</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1px;"</w:t>
      </w:r>
      <w:r w:rsidRPr="00E60303">
        <w:rPr>
          <w:rFonts w:ascii="Consolas" w:eastAsia="Times New Roman" w:hAnsi="Consolas" w:cs="Consolas"/>
          <w:color w:val="808080"/>
          <w:sz w:val="21"/>
          <w:szCs w:val="21"/>
        </w:rPr>
        <w:t>&gt;</w:t>
      </w:r>
    </w:p>
    <w:p w14:paraId="1A42EC9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147ACED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465E0F9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Head Office Address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1889C2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Office #1, Ground Floor, Jeff Heights, Main Boulevard, Gulberg 3, Lahore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10DC240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Head Office Contact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85F8E9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+92 42 35790379</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34EE137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Facebook Fan Page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C6DA98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facebook.com/PakistanOPPO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060E609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Customer Service Email ID</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09C369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service@oppo.pk</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33E6AEA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"https://www.oppo.com/pk/about/"</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33C7CD5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131D0F5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5CE2782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7728AAE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Tecno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6E30B92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Address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5E3CF72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p>
    <w:p w14:paraId="63E233C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F 396, 1st Floor, Main Wazirabad Road, Opp Main Bhajunpura Market, Delhi - 110090</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7E89A3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Business hours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317098F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10:00-19:00</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7A991C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Contact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F4B3D4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color:cadetblue</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+43555356435343</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147B153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Facebook Fan Page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50EA27A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facebook.com/PakistanOPPO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1FF82B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"https://www.tecno-mobile.com/pak/"</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0245780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3E1B439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36FCF2E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Realme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20FEE90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Tecno Head Office Address</w:t>
      </w:r>
    </w:p>
    <w:p w14:paraId="6E3F517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Office #1, Ground Floor, Jeff Heights, Main Boulevard, Gulberg 3, Lahore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0E262A5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Tecno Head Office Contact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932FDE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+92 42 35790379</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4429C5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Facebook Fan Page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A75B71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lastRenderedPageBreak/>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facebook.com/PakistanTecno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0FE9BC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Business hours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02AA8BF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10:00-19:00</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3C758F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
    <w:p w14:paraId="71ABFED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"https://www.realme.com/pk/"</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6E5BDD5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5548043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46D76EB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51BEC15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p>
    <w:p w14:paraId="1E0CDBB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hr</w:t>
      </w:r>
      <w:r w:rsidRPr="00E60303">
        <w:rPr>
          <w:rFonts w:ascii="Consolas" w:eastAsia="Times New Roman" w:hAnsi="Consolas" w:cs="Consolas"/>
          <w:color w:val="808080"/>
          <w:sz w:val="21"/>
          <w:szCs w:val="21"/>
        </w:rPr>
        <w:t>&gt;</w:t>
      </w:r>
    </w:p>
    <w:p w14:paraId="6E54ACA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p>
    <w:p w14:paraId="41715C7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w:t>
      </w:r>
      <w:proofErr w:type="gramStart"/>
      <w:r w:rsidRPr="00E60303">
        <w:rPr>
          <w:rFonts w:ascii="Consolas" w:eastAsia="Times New Roman" w:hAnsi="Consolas" w:cs="Consolas"/>
          <w:color w:val="CE9178"/>
          <w:sz w:val="21"/>
          <w:szCs w:val="21"/>
        </w:rPr>
        <w:t>px;margin</w:t>
      </w:r>
      <w:proofErr w:type="gramEnd"/>
      <w:r w:rsidRPr="00E60303">
        <w:rPr>
          <w:rFonts w:ascii="Consolas" w:eastAsia="Times New Roman" w:hAnsi="Consolas" w:cs="Consolas"/>
          <w:color w:val="CE9178"/>
          <w:sz w:val="21"/>
          <w:szCs w:val="21"/>
        </w:rPr>
        <w:t>-right: 5px;text-align: center;"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"container-fluid"</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t>
      </w:r>
    </w:p>
    <w:p w14:paraId="34F4FF3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20px;"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"row"</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10px;"</w:t>
      </w:r>
      <w:r w:rsidRPr="00E60303">
        <w:rPr>
          <w:rFonts w:ascii="Consolas" w:eastAsia="Times New Roman" w:hAnsi="Consolas" w:cs="Consolas"/>
          <w:color w:val="808080"/>
          <w:sz w:val="21"/>
          <w:szCs w:val="21"/>
        </w:rPr>
        <w:t>&gt;</w:t>
      </w:r>
    </w:p>
    <w:p w14:paraId="35EF035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2D5F38A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Sumsung</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390E478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Address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3DAB12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proofErr w:type="gramStart"/>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w:t>
      </w:r>
      <w:proofErr w:type="gramEnd"/>
      <w:r w:rsidRPr="00E60303">
        <w:rPr>
          <w:rFonts w:ascii="Consolas" w:eastAsia="Times New Roman" w:hAnsi="Consolas" w:cs="Consolas"/>
          <w:color w:val="D4D4D4"/>
          <w:sz w:val="21"/>
          <w:szCs w:val="21"/>
        </w:rPr>
        <w:t xml:space="preserve"> 396, 1st Floor, Main Wazirabad Road, Opp Main Bhajunpura Market, Delhi - 110090</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7CA037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Call</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0BF413B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Speak to one of our dedicated team of experts0900-0000/7days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DA46C3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color:black</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Live Chat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17D8E1B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color:cadetblue</w:t>
      </w:r>
      <w:proofErr w:type="gramEnd"/>
      <w:r w:rsidRPr="00E60303">
        <w:rPr>
          <w:rFonts w:ascii="Consolas" w:eastAsia="Times New Roman" w:hAnsi="Consolas" w:cs="Consolas"/>
          <w:color w:val="CE9178"/>
          <w:sz w:val="21"/>
          <w:szCs w:val="21"/>
        </w:rPr>
        <w:t>"</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Live Chat with agent0900-0000/7days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658BC0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WhatsApp Support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531D3A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+924564654531</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3924ED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"https://www.britannica.com/money/Samsung-Electronics"</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3EE67FE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2BC5311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46F9CC7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Vivo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78270F5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North American Corporate Contacts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0D85137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United States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5497EF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proofErr w:type="gramStart"/>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Canada</w:t>
      </w:r>
      <w:proofErr w:type="gramEnd"/>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F97F04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Apple Store (Consumer and Education Individuals) (800) </w:t>
      </w:r>
      <w:proofErr w:type="gramStart"/>
      <w:r w:rsidRPr="00E60303">
        <w:rPr>
          <w:rFonts w:ascii="Consolas" w:eastAsia="Times New Roman" w:hAnsi="Consolas" w:cs="Consolas"/>
          <w:color w:val="D4D4D4"/>
          <w:sz w:val="21"/>
          <w:szCs w:val="21"/>
        </w:rPr>
        <w:t>MYAPPLE)</w:t>
      </w:r>
      <w:r w:rsidRPr="00E60303">
        <w:rPr>
          <w:rFonts w:ascii="Consolas" w:eastAsia="Times New Roman" w:hAnsi="Consolas" w:cs="Consolas"/>
          <w:color w:val="808080"/>
          <w:sz w:val="21"/>
          <w:szCs w:val="21"/>
        </w:rPr>
        <w:t>&lt;</w:t>
      </w:r>
      <w:proofErr w:type="gramEnd"/>
      <w:r w:rsidRPr="00E60303">
        <w:rPr>
          <w:rFonts w:ascii="Consolas" w:eastAsia="Times New Roman" w:hAnsi="Consolas" w:cs="Consolas"/>
          <w:color w:val="808080"/>
          <w:sz w:val="21"/>
          <w:szCs w:val="21"/>
        </w:rPr>
        <w: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2E93F2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proofErr w:type="gramStart"/>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Mexico</w:t>
      </w:r>
      <w:proofErr w:type="gramEnd"/>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929F02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proofErr w:type="gramStart"/>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Apple</w:t>
      </w:r>
      <w:proofErr w:type="gramEnd"/>
      <w:r w:rsidRPr="00E60303">
        <w:rPr>
          <w:rFonts w:ascii="Consolas" w:eastAsia="Times New Roman" w:hAnsi="Consolas" w:cs="Consolas"/>
          <w:color w:val="D4D4D4"/>
          <w:sz w:val="21"/>
          <w:szCs w:val="21"/>
        </w:rPr>
        <w:t xml:space="preserve"> Store (Consumer and Education Individuals) 001800MAPPLE (0018006927753)Apple Store (Small Business)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58EEC83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p>
    <w:p w14:paraId="5B8464F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01220FE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12C9D9C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lastRenderedPageBreak/>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"https://www.vivo.com/en/about-vivo"</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64B4899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
    <w:p w14:paraId="7D0FA3E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5C10046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"col-sm-4 col-md-4 col-lg-4"</w:t>
      </w:r>
      <w:r w:rsidRPr="00E60303">
        <w:rPr>
          <w:rFonts w:ascii="Consolas" w:eastAsia="Times New Roman" w:hAnsi="Consolas" w:cs="Consolas"/>
          <w:color w:val="808080"/>
          <w:sz w:val="21"/>
          <w:szCs w:val="21"/>
        </w:rPr>
        <w:t>&gt;</w:t>
      </w:r>
    </w:p>
    <w:p w14:paraId="6D85A67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h2</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Coonect With Infinix</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h2</w:t>
      </w:r>
      <w:r w:rsidRPr="00E60303">
        <w:rPr>
          <w:rFonts w:ascii="Consolas" w:eastAsia="Times New Roman" w:hAnsi="Consolas" w:cs="Consolas"/>
          <w:color w:val="808080"/>
          <w:sz w:val="21"/>
          <w:szCs w:val="21"/>
        </w:rPr>
        <w:t>&gt;</w:t>
      </w:r>
    </w:p>
    <w:p w14:paraId="3B5085F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Head Office Address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1B30211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Office #1, Ground Floor, Jeff Heights, Main Boulevard, Gulberg 3, Lahore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2071FFF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Head Office Contact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5076733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+92 42 35790379</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B2DCFF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Facebook Fan Page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578FA37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facebook.com/PakistanOPPO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3C7F3F1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black;"</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 Customer Service Email ID</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8A3F892"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"color: cadetblue;"</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service@oppo.pk</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583E11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6F5FFAE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"https://pk.infinixmobility.com/"</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input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 xml:space="preserve">"border-radius: 40px; background-color: black; color: </w:t>
      </w:r>
      <w:proofErr w:type="gramStart"/>
      <w:r w:rsidRPr="00E60303">
        <w:rPr>
          <w:rFonts w:ascii="Consolas" w:eastAsia="Times New Roman" w:hAnsi="Consolas" w:cs="Consolas"/>
          <w:color w:val="CE9178"/>
          <w:sz w:val="21"/>
          <w:szCs w:val="21"/>
        </w:rPr>
        <w:t>white;width</w:t>
      </w:r>
      <w:proofErr w:type="gramEnd"/>
      <w:r w:rsidRPr="00E60303">
        <w:rPr>
          <w:rFonts w:ascii="Consolas" w:eastAsia="Times New Roman" w:hAnsi="Consolas" w:cs="Consolas"/>
          <w:color w:val="CE9178"/>
          <w:sz w:val="21"/>
          <w:szCs w:val="21"/>
        </w:rPr>
        <w:t>: 120px;height: 35px;"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type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"button"</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value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"More Details "</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5029B3A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6ADD126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p>
    <w:p w14:paraId="3E1827B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3FB7EB0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0DC1103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hr</w:t>
      </w:r>
      <w:r w:rsidRPr="00E60303">
        <w:rPr>
          <w:rFonts w:ascii="Consolas" w:eastAsia="Times New Roman" w:hAnsi="Consolas" w:cs="Consolas"/>
          <w:color w:val="808080"/>
          <w:sz w:val="21"/>
          <w:szCs w:val="21"/>
        </w:rPr>
        <w:t>&gt;</w:t>
      </w:r>
    </w:p>
    <w:p w14:paraId="4297D43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proofErr w:type="gramStart"/>
      <w:r w:rsidRPr="00E60303">
        <w:rPr>
          <w:rFonts w:ascii="Consolas" w:eastAsia="Times New Roman" w:hAnsi="Consolas" w:cs="Consolas"/>
          <w:color w:val="6A9955"/>
          <w:sz w:val="21"/>
          <w:szCs w:val="21"/>
        </w:rPr>
        <w:t>&lt;!--</w:t>
      </w:r>
      <w:proofErr w:type="gramEnd"/>
      <w:r w:rsidRPr="00E60303">
        <w:rPr>
          <w:rFonts w:ascii="Consolas" w:eastAsia="Times New Roman" w:hAnsi="Consolas" w:cs="Consolas"/>
          <w:color w:val="6A9955"/>
          <w:sz w:val="21"/>
          <w:szCs w:val="21"/>
        </w:rPr>
        <w:t>Footer--&gt;</w:t>
      </w:r>
    </w:p>
    <w:p w14:paraId="55B416D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footer</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"background-image:</w:t>
      </w:r>
      <w:proofErr w:type="gramStart"/>
      <w:r w:rsidRPr="00E60303">
        <w:rPr>
          <w:rFonts w:ascii="Consolas" w:eastAsia="Times New Roman" w:hAnsi="Consolas" w:cs="Consolas"/>
          <w:color w:val="CE9178"/>
          <w:sz w:val="21"/>
          <w:szCs w:val="21"/>
        </w:rPr>
        <w:t>url(</w:t>
      </w:r>
      <w:proofErr w:type="gramEnd"/>
      <w:r w:rsidRPr="00E60303">
        <w:rPr>
          <w:rFonts w:ascii="Consolas" w:eastAsia="Times New Roman" w:hAnsi="Consolas" w:cs="Consolas"/>
          <w:color w:val="CE9178"/>
          <w:sz w:val="21"/>
          <w:szCs w:val="21"/>
        </w:rPr>
        <w:t>Img/gradient\ \ 1.jpg);background-size: cover; padding-top: 20px; padding-bottom: 10px;"</w:t>
      </w:r>
      <w:r w:rsidRPr="00E60303">
        <w:rPr>
          <w:rFonts w:ascii="Consolas" w:eastAsia="Times New Roman" w:hAnsi="Consolas" w:cs="Consolas"/>
          <w:color w:val="808080"/>
          <w:sz w:val="21"/>
          <w:szCs w:val="21"/>
        </w:rPr>
        <w:t>&gt;</w:t>
      </w:r>
    </w:p>
    <w:p w14:paraId="78DD3B6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CE9178"/>
          <w:sz w:val="21"/>
          <w:szCs w:val="21"/>
        </w:rPr>
        <w:t>"container-fluid"</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t>
      </w:r>
    </w:p>
    <w:p w14:paraId="5A3CBD9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"row"</w:t>
      </w:r>
      <w:r w:rsidRPr="00E60303">
        <w:rPr>
          <w:rFonts w:ascii="Consolas" w:eastAsia="Times New Roman" w:hAnsi="Consolas" w:cs="Consolas"/>
          <w:color w:val="808080"/>
          <w:sz w:val="21"/>
          <w:szCs w:val="21"/>
        </w:rPr>
        <w:t>&gt;</w:t>
      </w:r>
    </w:p>
    <w:p w14:paraId="6741A49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"col-sm-3 col-md-3 col-lg-3"</w:t>
      </w:r>
      <w:r w:rsidRPr="00E60303">
        <w:rPr>
          <w:rFonts w:ascii="Consolas" w:eastAsia="Times New Roman" w:hAnsi="Consolas" w:cs="Consolas"/>
          <w:color w:val="808080"/>
          <w:sz w:val="21"/>
          <w:szCs w:val="21"/>
        </w:rPr>
        <w:t>&gt;</w:t>
      </w:r>
    </w:p>
    <w:p w14:paraId="5C5510A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About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p>
    <w:p w14:paraId="466D771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"About Us.html"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About Us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07DA62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"Contact Us.html"</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Contact Us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1F5D3F3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574E778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"col-sm-3 col-md-3 col-lg-3"</w:t>
      </w:r>
      <w:r w:rsidRPr="00E60303">
        <w:rPr>
          <w:rFonts w:ascii="Consolas" w:eastAsia="Times New Roman" w:hAnsi="Consolas" w:cs="Consolas"/>
          <w:color w:val="808080"/>
          <w:sz w:val="21"/>
          <w:szCs w:val="21"/>
        </w:rPr>
        <w:t>&gt;</w:t>
      </w:r>
    </w:p>
    <w:p w14:paraId="784CFE8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Products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p>
    <w:p w14:paraId="3CCDD55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"Infinix.html"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Infinix</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3F7D4E8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"Oppo.html"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Oppo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453A838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"Sumsung .html"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Sumsung</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70D4E73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"Vivo.html"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Vivo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32B7685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"Tecno.html"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Tecno</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412AF4E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w:t>
      </w:r>
      <w:proofErr w:type="gramStart"/>
      <w:r w:rsidRPr="00E60303">
        <w:rPr>
          <w:rFonts w:ascii="Consolas" w:eastAsia="Times New Roman" w:hAnsi="Consolas" w:cs="Consolas"/>
          <w:color w:val="CE9178"/>
          <w:sz w:val="21"/>
          <w:szCs w:val="21"/>
        </w:rPr>
        <w:t>Realme  .</w:t>
      </w:r>
      <w:proofErr w:type="gramEnd"/>
      <w:r w:rsidRPr="00E60303">
        <w:rPr>
          <w:rFonts w:ascii="Consolas" w:eastAsia="Times New Roman" w:hAnsi="Consolas" w:cs="Consolas"/>
          <w:color w:val="CE9178"/>
          <w:sz w:val="21"/>
          <w:szCs w:val="21"/>
        </w:rPr>
        <w:t>html"</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Realme</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2801075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A83B03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390CAB8A"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lastRenderedPageBreak/>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"col-sm-3 col-md-3 col-lg-3"</w:t>
      </w:r>
      <w:r w:rsidRPr="00E60303">
        <w:rPr>
          <w:rFonts w:ascii="Consolas" w:eastAsia="Times New Roman" w:hAnsi="Consolas" w:cs="Consolas"/>
          <w:color w:val="808080"/>
          <w:sz w:val="21"/>
          <w:szCs w:val="21"/>
        </w:rPr>
        <w:t>&gt;</w:t>
      </w:r>
    </w:p>
    <w:p w14:paraId="361D9A63"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Support</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p>
    <w:p w14:paraId="28B885D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FQA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Troubleshooting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Quick Link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Blogs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49F3FDB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305A646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class</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"col-sm-3 ol-md-3 col-lg-3"</w:t>
      </w:r>
      <w:r w:rsidRPr="00E60303">
        <w:rPr>
          <w:rFonts w:ascii="Consolas" w:eastAsia="Times New Roman" w:hAnsi="Consolas" w:cs="Consolas"/>
          <w:color w:val="808080"/>
          <w:sz w:val="21"/>
          <w:szCs w:val="21"/>
        </w:rPr>
        <w:t>&gt;</w:t>
      </w:r>
    </w:p>
    <w:p w14:paraId="16CA78F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Follws Us</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h4</w:t>
      </w:r>
      <w:r w:rsidRPr="00E60303">
        <w:rPr>
          <w:rFonts w:ascii="Consolas" w:eastAsia="Times New Roman" w:hAnsi="Consolas" w:cs="Consolas"/>
          <w:color w:val="808080"/>
          <w:sz w:val="21"/>
          <w:szCs w:val="21"/>
        </w:rPr>
        <w:t>&gt;</w:t>
      </w:r>
    </w:p>
    <w:p w14:paraId="70907D3D"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0080090033040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p>
    <w:p w14:paraId="72218C9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Timing: 09:30 - 18:00</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br</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MON - SAT</w:t>
      </w:r>
    </w:p>
    <w:p w14:paraId="0C1C3BD4"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Exclude Holidays</w:t>
      </w:r>
    </w:p>
    <w:p w14:paraId="322FF0EF"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743ACE26"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"https://www.facebook.com/"</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"Img/5296499_fb_facebook_facebook logo_icon.png"</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0F037308"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"https://www.instagram.com/"</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"Img/3225191_app_instagram_logo_media_popular_icon.png"</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1260AAB0"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"https://web.whatsapp.com/"</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"Img/3225179_app_logo_media_popular_social_icon.png"</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2180DEE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a</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href</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"https://x.com/?lang=en&amp;mx=2"</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img</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"margin-left: 10px;"</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src</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"Img/3225183_app_logo_media_popular_social_icon.png"</w:t>
      </w:r>
      <w:r w:rsidRPr="00E60303">
        <w:rPr>
          <w:rFonts w:ascii="Consolas" w:eastAsia="Times New Roman" w:hAnsi="Consolas" w:cs="Consolas"/>
          <w:color w:val="808080"/>
          <w:sz w:val="21"/>
          <w:szCs w:val="21"/>
        </w:rPr>
        <w:t>/&gt;&lt;/</w:t>
      </w:r>
      <w:r w:rsidRPr="00E60303">
        <w:rPr>
          <w:rFonts w:ascii="Consolas" w:eastAsia="Times New Roman" w:hAnsi="Consolas" w:cs="Consolas"/>
          <w:color w:val="569CD6"/>
          <w:sz w:val="21"/>
          <w:szCs w:val="21"/>
        </w:rPr>
        <w:t>a</w:t>
      </w:r>
      <w:r w:rsidRPr="00E60303">
        <w:rPr>
          <w:rFonts w:ascii="Consolas" w:eastAsia="Times New Roman" w:hAnsi="Consolas" w:cs="Consolas"/>
          <w:color w:val="808080"/>
          <w:sz w:val="21"/>
          <w:szCs w:val="21"/>
        </w:rPr>
        <w:t>&gt;</w:t>
      </w:r>
    </w:p>
    <w:p w14:paraId="67F524C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428FE737"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25A6006C"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div</w:t>
      </w:r>
      <w:r w:rsidRPr="00E60303">
        <w:rPr>
          <w:rFonts w:ascii="Consolas" w:eastAsia="Times New Roman" w:hAnsi="Consolas" w:cs="Consolas"/>
          <w:color w:val="808080"/>
          <w:sz w:val="21"/>
          <w:szCs w:val="21"/>
        </w:rPr>
        <w:t>&gt;</w:t>
      </w:r>
    </w:p>
    <w:p w14:paraId="6C6B0819"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9CDCFE"/>
          <w:sz w:val="21"/>
          <w:szCs w:val="21"/>
        </w:rPr>
        <w:t>style</w:t>
      </w:r>
      <w:r w:rsidRPr="00E60303">
        <w:rPr>
          <w:rFonts w:ascii="Consolas" w:eastAsia="Times New Roman" w:hAnsi="Consolas" w:cs="Consolas"/>
          <w:color w:val="D4D4D4"/>
          <w:sz w:val="21"/>
          <w:szCs w:val="21"/>
        </w:rPr>
        <w:t>=</w:t>
      </w:r>
      <w:r w:rsidRPr="00E60303">
        <w:rPr>
          <w:rFonts w:ascii="Consolas" w:eastAsia="Times New Roman" w:hAnsi="Consolas" w:cs="Consolas"/>
          <w:color w:val="CE9178"/>
          <w:sz w:val="21"/>
          <w:szCs w:val="21"/>
        </w:rPr>
        <w:t>"text-align: center;"</w:t>
      </w:r>
      <w:r w:rsidRPr="00E60303">
        <w:rPr>
          <w:rFonts w:ascii="Consolas" w:eastAsia="Times New Roman" w:hAnsi="Consolas" w:cs="Consolas"/>
          <w:color w:val="808080"/>
          <w:sz w:val="21"/>
          <w:szCs w:val="21"/>
        </w:rPr>
        <w:t>&gt;</w:t>
      </w:r>
      <w:r w:rsidRPr="00E60303">
        <w:rPr>
          <w:rFonts w:ascii="Consolas" w:eastAsia="Times New Roman" w:hAnsi="Consolas" w:cs="Consolas"/>
          <w:color w:val="D4D4D4"/>
          <w:sz w:val="21"/>
          <w:szCs w:val="21"/>
        </w:rPr>
        <w:t xml:space="preserve">Mobile Web </w:t>
      </w:r>
      <w:r w:rsidRPr="00E60303">
        <w:rPr>
          <w:rFonts w:ascii="Consolas" w:eastAsia="Times New Roman" w:hAnsi="Consolas" w:cs="Consolas"/>
          <w:color w:val="569CD6"/>
          <w:sz w:val="21"/>
          <w:szCs w:val="21"/>
        </w:rPr>
        <w:t>&amp;copy;</w:t>
      </w:r>
      <w:r w:rsidRPr="00E60303">
        <w:rPr>
          <w:rFonts w:ascii="Consolas" w:eastAsia="Times New Roman" w:hAnsi="Consolas" w:cs="Consolas"/>
          <w:color w:val="D4D4D4"/>
          <w:sz w:val="21"/>
          <w:szCs w:val="21"/>
        </w:rPr>
        <w:t xml:space="preserve"> Copy Right All Right Reserved 2024</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p</w:t>
      </w:r>
      <w:r w:rsidRPr="00E60303">
        <w:rPr>
          <w:rFonts w:ascii="Consolas" w:eastAsia="Times New Roman" w:hAnsi="Consolas" w:cs="Consolas"/>
          <w:color w:val="808080"/>
          <w:sz w:val="21"/>
          <w:szCs w:val="21"/>
        </w:rPr>
        <w:t>&gt;</w:t>
      </w:r>
    </w:p>
    <w:p w14:paraId="61229141"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footer</w:t>
      </w:r>
      <w:r w:rsidRPr="00E60303">
        <w:rPr>
          <w:rFonts w:ascii="Consolas" w:eastAsia="Times New Roman" w:hAnsi="Consolas" w:cs="Consolas"/>
          <w:color w:val="808080"/>
          <w:sz w:val="21"/>
          <w:szCs w:val="21"/>
        </w:rPr>
        <w:t>&gt;</w:t>
      </w:r>
    </w:p>
    <w:p w14:paraId="062B534B"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D4D4D4"/>
          <w:sz w:val="21"/>
          <w:szCs w:val="21"/>
        </w:rPr>
        <w:t xml:space="preserve">    </w:t>
      </w: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body</w:t>
      </w:r>
      <w:r w:rsidRPr="00E60303">
        <w:rPr>
          <w:rFonts w:ascii="Consolas" w:eastAsia="Times New Roman" w:hAnsi="Consolas" w:cs="Consolas"/>
          <w:color w:val="808080"/>
          <w:sz w:val="21"/>
          <w:szCs w:val="21"/>
        </w:rPr>
        <w:t>&gt;</w:t>
      </w:r>
    </w:p>
    <w:p w14:paraId="47270E35"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r w:rsidRPr="00E60303">
        <w:rPr>
          <w:rFonts w:ascii="Consolas" w:eastAsia="Times New Roman" w:hAnsi="Consolas" w:cs="Consolas"/>
          <w:color w:val="808080"/>
          <w:sz w:val="21"/>
          <w:szCs w:val="21"/>
        </w:rPr>
        <w:t>&lt;/</w:t>
      </w:r>
      <w:r w:rsidRPr="00E60303">
        <w:rPr>
          <w:rFonts w:ascii="Consolas" w:eastAsia="Times New Roman" w:hAnsi="Consolas" w:cs="Consolas"/>
          <w:color w:val="569CD6"/>
          <w:sz w:val="21"/>
          <w:szCs w:val="21"/>
        </w:rPr>
        <w:t>html</w:t>
      </w:r>
      <w:r w:rsidRPr="00E60303">
        <w:rPr>
          <w:rFonts w:ascii="Consolas" w:eastAsia="Times New Roman" w:hAnsi="Consolas" w:cs="Consolas"/>
          <w:color w:val="808080"/>
          <w:sz w:val="21"/>
          <w:szCs w:val="21"/>
        </w:rPr>
        <w:t>&gt;</w:t>
      </w:r>
    </w:p>
    <w:p w14:paraId="4058D64E" w14:textId="77777777" w:rsidR="00E60303" w:rsidRPr="00E60303" w:rsidRDefault="00E60303" w:rsidP="00E60303">
      <w:pPr>
        <w:shd w:val="clear" w:color="auto" w:fill="1E1E1E"/>
        <w:spacing w:after="0" w:line="285" w:lineRule="atLeast"/>
        <w:rPr>
          <w:rFonts w:ascii="Consolas" w:eastAsia="Times New Roman" w:hAnsi="Consolas" w:cs="Consolas"/>
          <w:color w:val="D4D4D4"/>
          <w:sz w:val="21"/>
          <w:szCs w:val="21"/>
        </w:rPr>
      </w:pPr>
    </w:p>
    <w:p w14:paraId="2EB7BFD4" w14:textId="3DF12C0D" w:rsidR="004D6149" w:rsidRDefault="004D6149">
      <w:bookmarkStart w:id="74" w:name="_GoBack"/>
      <w:bookmarkEnd w:id="74"/>
    </w:p>
    <w:sectPr w:rsidR="004D6149">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0E173" w14:textId="77777777" w:rsidR="00BC0130" w:rsidRDefault="00BC0130" w:rsidP="0005227C">
      <w:pPr>
        <w:spacing w:after="0" w:line="240" w:lineRule="auto"/>
      </w:pPr>
      <w:r>
        <w:separator/>
      </w:r>
    </w:p>
  </w:endnote>
  <w:endnote w:type="continuationSeparator" w:id="0">
    <w:p w14:paraId="48DF9B61" w14:textId="77777777" w:rsidR="00BC0130" w:rsidRDefault="00BC0130" w:rsidP="0005227C">
      <w:pPr>
        <w:spacing w:after="0" w:line="240" w:lineRule="auto"/>
      </w:pPr>
      <w:r>
        <w:continuationSeparator/>
      </w:r>
    </w:p>
  </w:endnote>
  <w:endnote w:type="continuationNotice" w:id="1">
    <w:p w14:paraId="7569E9CF" w14:textId="77777777" w:rsidR="00BC0130" w:rsidRDefault="00BC01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5CCA0" w14:textId="77777777" w:rsidR="004D6149" w:rsidRDefault="004D6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FC773" w14:textId="77777777" w:rsidR="00BC0130" w:rsidRDefault="00BC0130" w:rsidP="0005227C">
      <w:pPr>
        <w:spacing w:after="0" w:line="240" w:lineRule="auto"/>
      </w:pPr>
      <w:r>
        <w:separator/>
      </w:r>
    </w:p>
  </w:footnote>
  <w:footnote w:type="continuationSeparator" w:id="0">
    <w:p w14:paraId="098F8467" w14:textId="77777777" w:rsidR="00BC0130" w:rsidRDefault="00BC0130" w:rsidP="0005227C">
      <w:pPr>
        <w:spacing w:after="0" w:line="240" w:lineRule="auto"/>
      </w:pPr>
      <w:r>
        <w:continuationSeparator/>
      </w:r>
    </w:p>
  </w:footnote>
  <w:footnote w:type="continuationNotice" w:id="1">
    <w:p w14:paraId="151A2F68" w14:textId="77777777" w:rsidR="00BC0130" w:rsidRDefault="00BC01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AFBD6" w14:textId="77777777" w:rsidR="004D6149" w:rsidRDefault="004D6149">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TBW COLLEGE OF IT">
    <w15:presenceInfo w15:providerId="None" w15:userId="ITBW COLLEGE OF 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hideSpellingError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7D6"/>
    <w:rsid w:val="00026F9C"/>
    <w:rsid w:val="0005227C"/>
    <w:rsid w:val="00060444"/>
    <w:rsid w:val="00311564"/>
    <w:rsid w:val="003174CF"/>
    <w:rsid w:val="003671C0"/>
    <w:rsid w:val="004D6149"/>
    <w:rsid w:val="00A15909"/>
    <w:rsid w:val="00B304DD"/>
    <w:rsid w:val="00B52697"/>
    <w:rsid w:val="00B548E2"/>
    <w:rsid w:val="00B75892"/>
    <w:rsid w:val="00BC0130"/>
    <w:rsid w:val="00C927C2"/>
    <w:rsid w:val="00CA2E6D"/>
    <w:rsid w:val="00E25B6F"/>
    <w:rsid w:val="00E25CD4"/>
    <w:rsid w:val="00E30F4A"/>
    <w:rsid w:val="00E40922"/>
    <w:rsid w:val="00E60303"/>
    <w:rsid w:val="00E72CB8"/>
    <w:rsid w:val="00FA4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EA600"/>
  <w15:chartTrackingRefBased/>
  <w15:docId w15:val="{5FE90497-2319-4905-8444-7EE743E55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2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27C"/>
  </w:style>
  <w:style w:type="paragraph" w:styleId="Footer">
    <w:name w:val="footer"/>
    <w:basedOn w:val="Normal"/>
    <w:link w:val="FooterChar"/>
    <w:uiPriority w:val="99"/>
    <w:unhideWhenUsed/>
    <w:rsid w:val="00052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27C"/>
  </w:style>
  <w:style w:type="paragraph" w:styleId="Revision">
    <w:name w:val="Revision"/>
    <w:hidden/>
    <w:uiPriority w:val="99"/>
    <w:semiHidden/>
    <w:rsid w:val="00B75892"/>
    <w:pPr>
      <w:spacing w:after="0" w:line="240" w:lineRule="auto"/>
    </w:pPr>
  </w:style>
  <w:style w:type="paragraph" w:styleId="BalloonText">
    <w:name w:val="Balloon Text"/>
    <w:basedOn w:val="Normal"/>
    <w:link w:val="BalloonTextChar"/>
    <w:uiPriority w:val="99"/>
    <w:semiHidden/>
    <w:unhideWhenUsed/>
    <w:rsid w:val="00B758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5892"/>
    <w:rPr>
      <w:rFonts w:ascii="Segoe UI" w:hAnsi="Segoe UI" w:cs="Segoe UI"/>
      <w:sz w:val="18"/>
      <w:szCs w:val="18"/>
    </w:rPr>
  </w:style>
  <w:style w:type="paragraph" w:customStyle="1" w:styleId="msonormal0">
    <w:name w:val="msonormal"/>
    <w:basedOn w:val="Normal"/>
    <w:rsid w:val="00E6030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097120">
      <w:bodyDiv w:val="1"/>
      <w:marLeft w:val="0"/>
      <w:marRight w:val="0"/>
      <w:marTop w:val="0"/>
      <w:marBottom w:val="0"/>
      <w:divBdr>
        <w:top w:val="none" w:sz="0" w:space="0" w:color="auto"/>
        <w:left w:val="none" w:sz="0" w:space="0" w:color="auto"/>
        <w:bottom w:val="none" w:sz="0" w:space="0" w:color="auto"/>
        <w:right w:val="none" w:sz="0" w:space="0" w:color="auto"/>
      </w:divBdr>
      <w:divsChild>
        <w:div w:id="1666470921">
          <w:marLeft w:val="0"/>
          <w:marRight w:val="0"/>
          <w:marTop w:val="0"/>
          <w:marBottom w:val="0"/>
          <w:divBdr>
            <w:top w:val="none" w:sz="0" w:space="0" w:color="auto"/>
            <w:left w:val="none" w:sz="0" w:space="0" w:color="auto"/>
            <w:bottom w:val="none" w:sz="0" w:space="0" w:color="auto"/>
            <w:right w:val="none" w:sz="0" w:space="0" w:color="auto"/>
          </w:divBdr>
          <w:divsChild>
            <w:div w:id="2058815960">
              <w:marLeft w:val="0"/>
              <w:marRight w:val="0"/>
              <w:marTop w:val="0"/>
              <w:marBottom w:val="0"/>
              <w:divBdr>
                <w:top w:val="none" w:sz="0" w:space="0" w:color="auto"/>
                <w:left w:val="none" w:sz="0" w:space="0" w:color="auto"/>
                <w:bottom w:val="none" w:sz="0" w:space="0" w:color="auto"/>
                <w:right w:val="none" w:sz="0" w:space="0" w:color="auto"/>
              </w:divBdr>
            </w:div>
            <w:div w:id="524713559">
              <w:marLeft w:val="0"/>
              <w:marRight w:val="0"/>
              <w:marTop w:val="0"/>
              <w:marBottom w:val="0"/>
              <w:divBdr>
                <w:top w:val="none" w:sz="0" w:space="0" w:color="auto"/>
                <w:left w:val="none" w:sz="0" w:space="0" w:color="auto"/>
                <w:bottom w:val="none" w:sz="0" w:space="0" w:color="auto"/>
                <w:right w:val="none" w:sz="0" w:space="0" w:color="auto"/>
              </w:divBdr>
            </w:div>
            <w:div w:id="144515431">
              <w:marLeft w:val="0"/>
              <w:marRight w:val="0"/>
              <w:marTop w:val="0"/>
              <w:marBottom w:val="0"/>
              <w:divBdr>
                <w:top w:val="none" w:sz="0" w:space="0" w:color="auto"/>
                <w:left w:val="none" w:sz="0" w:space="0" w:color="auto"/>
                <w:bottom w:val="none" w:sz="0" w:space="0" w:color="auto"/>
                <w:right w:val="none" w:sz="0" w:space="0" w:color="auto"/>
              </w:divBdr>
            </w:div>
            <w:div w:id="225726020">
              <w:marLeft w:val="0"/>
              <w:marRight w:val="0"/>
              <w:marTop w:val="0"/>
              <w:marBottom w:val="0"/>
              <w:divBdr>
                <w:top w:val="none" w:sz="0" w:space="0" w:color="auto"/>
                <w:left w:val="none" w:sz="0" w:space="0" w:color="auto"/>
                <w:bottom w:val="none" w:sz="0" w:space="0" w:color="auto"/>
                <w:right w:val="none" w:sz="0" w:space="0" w:color="auto"/>
              </w:divBdr>
            </w:div>
            <w:div w:id="360321544">
              <w:marLeft w:val="0"/>
              <w:marRight w:val="0"/>
              <w:marTop w:val="0"/>
              <w:marBottom w:val="0"/>
              <w:divBdr>
                <w:top w:val="none" w:sz="0" w:space="0" w:color="auto"/>
                <w:left w:val="none" w:sz="0" w:space="0" w:color="auto"/>
                <w:bottom w:val="none" w:sz="0" w:space="0" w:color="auto"/>
                <w:right w:val="none" w:sz="0" w:space="0" w:color="auto"/>
              </w:divBdr>
            </w:div>
            <w:div w:id="1428383791">
              <w:marLeft w:val="0"/>
              <w:marRight w:val="0"/>
              <w:marTop w:val="0"/>
              <w:marBottom w:val="0"/>
              <w:divBdr>
                <w:top w:val="none" w:sz="0" w:space="0" w:color="auto"/>
                <w:left w:val="none" w:sz="0" w:space="0" w:color="auto"/>
                <w:bottom w:val="none" w:sz="0" w:space="0" w:color="auto"/>
                <w:right w:val="none" w:sz="0" w:space="0" w:color="auto"/>
              </w:divBdr>
            </w:div>
            <w:div w:id="94637889">
              <w:marLeft w:val="0"/>
              <w:marRight w:val="0"/>
              <w:marTop w:val="0"/>
              <w:marBottom w:val="0"/>
              <w:divBdr>
                <w:top w:val="none" w:sz="0" w:space="0" w:color="auto"/>
                <w:left w:val="none" w:sz="0" w:space="0" w:color="auto"/>
                <w:bottom w:val="none" w:sz="0" w:space="0" w:color="auto"/>
                <w:right w:val="none" w:sz="0" w:space="0" w:color="auto"/>
              </w:divBdr>
            </w:div>
            <w:div w:id="1297105731">
              <w:marLeft w:val="0"/>
              <w:marRight w:val="0"/>
              <w:marTop w:val="0"/>
              <w:marBottom w:val="0"/>
              <w:divBdr>
                <w:top w:val="none" w:sz="0" w:space="0" w:color="auto"/>
                <w:left w:val="none" w:sz="0" w:space="0" w:color="auto"/>
                <w:bottom w:val="none" w:sz="0" w:space="0" w:color="auto"/>
                <w:right w:val="none" w:sz="0" w:space="0" w:color="auto"/>
              </w:divBdr>
            </w:div>
            <w:div w:id="172182928">
              <w:marLeft w:val="0"/>
              <w:marRight w:val="0"/>
              <w:marTop w:val="0"/>
              <w:marBottom w:val="0"/>
              <w:divBdr>
                <w:top w:val="none" w:sz="0" w:space="0" w:color="auto"/>
                <w:left w:val="none" w:sz="0" w:space="0" w:color="auto"/>
                <w:bottom w:val="none" w:sz="0" w:space="0" w:color="auto"/>
                <w:right w:val="none" w:sz="0" w:space="0" w:color="auto"/>
              </w:divBdr>
            </w:div>
            <w:div w:id="967277965">
              <w:marLeft w:val="0"/>
              <w:marRight w:val="0"/>
              <w:marTop w:val="0"/>
              <w:marBottom w:val="0"/>
              <w:divBdr>
                <w:top w:val="none" w:sz="0" w:space="0" w:color="auto"/>
                <w:left w:val="none" w:sz="0" w:space="0" w:color="auto"/>
                <w:bottom w:val="none" w:sz="0" w:space="0" w:color="auto"/>
                <w:right w:val="none" w:sz="0" w:space="0" w:color="auto"/>
              </w:divBdr>
            </w:div>
            <w:div w:id="937754725">
              <w:marLeft w:val="0"/>
              <w:marRight w:val="0"/>
              <w:marTop w:val="0"/>
              <w:marBottom w:val="0"/>
              <w:divBdr>
                <w:top w:val="none" w:sz="0" w:space="0" w:color="auto"/>
                <w:left w:val="none" w:sz="0" w:space="0" w:color="auto"/>
                <w:bottom w:val="none" w:sz="0" w:space="0" w:color="auto"/>
                <w:right w:val="none" w:sz="0" w:space="0" w:color="auto"/>
              </w:divBdr>
            </w:div>
            <w:div w:id="577132388">
              <w:marLeft w:val="0"/>
              <w:marRight w:val="0"/>
              <w:marTop w:val="0"/>
              <w:marBottom w:val="0"/>
              <w:divBdr>
                <w:top w:val="none" w:sz="0" w:space="0" w:color="auto"/>
                <w:left w:val="none" w:sz="0" w:space="0" w:color="auto"/>
                <w:bottom w:val="none" w:sz="0" w:space="0" w:color="auto"/>
                <w:right w:val="none" w:sz="0" w:space="0" w:color="auto"/>
              </w:divBdr>
            </w:div>
            <w:div w:id="1210410096">
              <w:marLeft w:val="0"/>
              <w:marRight w:val="0"/>
              <w:marTop w:val="0"/>
              <w:marBottom w:val="0"/>
              <w:divBdr>
                <w:top w:val="none" w:sz="0" w:space="0" w:color="auto"/>
                <w:left w:val="none" w:sz="0" w:space="0" w:color="auto"/>
                <w:bottom w:val="none" w:sz="0" w:space="0" w:color="auto"/>
                <w:right w:val="none" w:sz="0" w:space="0" w:color="auto"/>
              </w:divBdr>
            </w:div>
            <w:div w:id="1098981713">
              <w:marLeft w:val="0"/>
              <w:marRight w:val="0"/>
              <w:marTop w:val="0"/>
              <w:marBottom w:val="0"/>
              <w:divBdr>
                <w:top w:val="none" w:sz="0" w:space="0" w:color="auto"/>
                <w:left w:val="none" w:sz="0" w:space="0" w:color="auto"/>
                <w:bottom w:val="none" w:sz="0" w:space="0" w:color="auto"/>
                <w:right w:val="none" w:sz="0" w:space="0" w:color="auto"/>
              </w:divBdr>
            </w:div>
            <w:div w:id="567765199">
              <w:marLeft w:val="0"/>
              <w:marRight w:val="0"/>
              <w:marTop w:val="0"/>
              <w:marBottom w:val="0"/>
              <w:divBdr>
                <w:top w:val="none" w:sz="0" w:space="0" w:color="auto"/>
                <w:left w:val="none" w:sz="0" w:space="0" w:color="auto"/>
                <w:bottom w:val="none" w:sz="0" w:space="0" w:color="auto"/>
                <w:right w:val="none" w:sz="0" w:space="0" w:color="auto"/>
              </w:divBdr>
            </w:div>
            <w:div w:id="2126073309">
              <w:marLeft w:val="0"/>
              <w:marRight w:val="0"/>
              <w:marTop w:val="0"/>
              <w:marBottom w:val="0"/>
              <w:divBdr>
                <w:top w:val="none" w:sz="0" w:space="0" w:color="auto"/>
                <w:left w:val="none" w:sz="0" w:space="0" w:color="auto"/>
                <w:bottom w:val="none" w:sz="0" w:space="0" w:color="auto"/>
                <w:right w:val="none" w:sz="0" w:space="0" w:color="auto"/>
              </w:divBdr>
            </w:div>
            <w:div w:id="693269951">
              <w:marLeft w:val="0"/>
              <w:marRight w:val="0"/>
              <w:marTop w:val="0"/>
              <w:marBottom w:val="0"/>
              <w:divBdr>
                <w:top w:val="none" w:sz="0" w:space="0" w:color="auto"/>
                <w:left w:val="none" w:sz="0" w:space="0" w:color="auto"/>
                <w:bottom w:val="none" w:sz="0" w:space="0" w:color="auto"/>
                <w:right w:val="none" w:sz="0" w:space="0" w:color="auto"/>
              </w:divBdr>
            </w:div>
            <w:div w:id="987320731">
              <w:marLeft w:val="0"/>
              <w:marRight w:val="0"/>
              <w:marTop w:val="0"/>
              <w:marBottom w:val="0"/>
              <w:divBdr>
                <w:top w:val="none" w:sz="0" w:space="0" w:color="auto"/>
                <w:left w:val="none" w:sz="0" w:space="0" w:color="auto"/>
                <w:bottom w:val="none" w:sz="0" w:space="0" w:color="auto"/>
                <w:right w:val="none" w:sz="0" w:space="0" w:color="auto"/>
              </w:divBdr>
            </w:div>
            <w:div w:id="1313562351">
              <w:marLeft w:val="0"/>
              <w:marRight w:val="0"/>
              <w:marTop w:val="0"/>
              <w:marBottom w:val="0"/>
              <w:divBdr>
                <w:top w:val="none" w:sz="0" w:space="0" w:color="auto"/>
                <w:left w:val="none" w:sz="0" w:space="0" w:color="auto"/>
                <w:bottom w:val="none" w:sz="0" w:space="0" w:color="auto"/>
                <w:right w:val="none" w:sz="0" w:space="0" w:color="auto"/>
              </w:divBdr>
            </w:div>
            <w:div w:id="386074227">
              <w:marLeft w:val="0"/>
              <w:marRight w:val="0"/>
              <w:marTop w:val="0"/>
              <w:marBottom w:val="0"/>
              <w:divBdr>
                <w:top w:val="none" w:sz="0" w:space="0" w:color="auto"/>
                <w:left w:val="none" w:sz="0" w:space="0" w:color="auto"/>
                <w:bottom w:val="none" w:sz="0" w:space="0" w:color="auto"/>
                <w:right w:val="none" w:sz="0" w:space="0" w:color="auto"/>
              </w:divBdr>
            </w:div>
            <w:div w:id="71591406">
              <w:marLeft w:val="0"/>
              <w:marRight w:val="0"/>
              <w:marTop w:val="0"/>
              <w:marBottom w:val="0"/>
              <w:divBdr>
                <w:top w:val="none" w:sz="0" w:space="0" w:color="auto"/>
                <w:left w:val="none" w:sz="0" w:space="0" w:color="auto"/>
                <w:bottom w:val="none" w:sz="0" w:space="0" w:color="auto"/>
                <w:right w:val="none" w:sz="0" w:space="0" w:color="auto"/>
              </w:divBdr>
            </w:div>
            <w:div w:id="203490650">
              <w:marLeft w:val="0"/>
              <w:marRight w:val="0"/>
              <w:marTop w:val="0"/>
              <w:marBottom w:val="0"/>
              <w:divBdr>
                <w:top w:val="none" w:sz="0" w:space="0" w:color="auto"/>
                <w:left w:val="none" w:sz="0" w:space="0" w:color="auto"/>
                <w:bottom w:val="none" w:sz="0" w:space="0" w:color="auto"/>
                <w:right w:val="none" w:sz="0" w:space="0" w:color="auto"/>
              </w:divBdr>
            </w:div>
            <w:div w:id="1471557769">
              <w:marLeft w:val="0"/>
              <w:marRight w:val="0"/>
              <w:marTop w:val="0"/>
              <w:marBottom w:val="0"/>
              <w:divBdr>
                <w:top w:val="none" w:sz="0" w:space="0" w:color="auto"/>
                <w:left w:val="none" w:sz="0" w:space="0" w:color="auto"/>
                <w:bottom w:val="none" w:sz="0" w:space="0" w:color="auto"/>
                <w:right w:val="none" w:sz="0" w:space="0" w:color="auto"/>
              </w:divBdr>
            </w:div>
            <w:div w:id="281886898">
              <w:marLeft w:val="0"/>
              <w:marRight w:val="0"/>
              <w:marTop w:val="0"/>
              <w:marBottom w:val="0"/>
              <w:divBdr>
                <w:top w:val="none" w:sz="0" w:space="0" w:color="auto"/>
                <w:left w:val="none" w:sz="0" w:space="0" w:color="auto"/>
                <w:bottom w:val="none" w:sz="0" w:space="0" w:color="auto"/>
                <w:right w:val="none" w:sz="0" w:space="0" w:color="auto"/>
              </w:divBdr>
            </w:div>
            <w:div w:id="139077508">
              <w:marLeft w:val="0"/>
              <w:marRight w:val="0"/>
              <w:marTop w:val="0"/>
              <w:marBottom w:val="0"/>
              <w:divBdr>
                <w:top w:val="none" w:sz="0" w:space="0" w:color="auto"/>
                <w:left w:val="none" w:sz="0" w:space="0" w:color="auto"/>
                <w:bottom w:val="none" w:sz="0" w:space="0" w:color="auto"/>
                <w:right w:val="none" w:sz="0" w:space="0" w:color="auto"/>
              </w:divBdr>
            </w:div>
            <w:div w:id="1999770039">
              <w:marLeft w:val="0"/>
              <w:marRight w:val="0"/>
              <w:marTop w:val="0"/>
              <w:marBottom w:val="0"/>
              <w:divBdr>
                <w:top w:val="none" w:sz="0" w:space="0" w:color="auto"/>
                <w:left w:val="none" w:sz="0" w:space="0" w:color="auto"/>
                <w:bottom w:val="none" w:sz="0" w:space="0" w:color="auto"/>
                <w:right w:val="none" w:sz="0" w:space="0" w:color="auto"/>
              </w:divBdr>
            </w:div>
            <w:div w:id="757483372">
              <w:marLeft w:val="0"/>
              <w:marRight w:val="0"/>
              <w:marTop w:val="0"/>
              <w:marBottom w:val="0"/>
              <w:divBdr>
                <w:top w:val="none" w:sz="0" w:space="0" w:color="auto"/>
                <w:left w:val="none" w:sz="0" w:space="0" w:color="auto"/>
                <w:bottom w:val="none" w:sz="0" w:space="0" w:color="auto"/>
                <w:right w:val="none" w:sz="0" w:space="0" w:color="auto"/>
              </w:divBdr>
            </w:div>
            <w:div w:id="185798286">
              <w:marLeft w:val="0"/>
              <w:marRight w:val="0"/>
              <w:marTop w:val="0"/>
              <w:marBottom w:val="0"/>
              <w:divBdr>
                <w:top w:val="none" w:sz="0" w:space="0" w:color="auto"/>
                <w:left w:val="none" w:sz="0" w:space="0" w:color="auto"/>
                <w:bottom w:val="none" w:sz="0" w:space="0" w:color="auto"/>
                <w:right w:val="none" w:sz="0" w:space="0" w:color="auto"/>
              </w:divBdr>
            </w:div>
            <w:div w:id="1620263727">
              <w:marLeft w:val="0"/>
              <w:marRight w:val="0"/>
              <w:marTop w:val="0"/>
              <w:marBottom w:val="0"/>
              <w:divBdr>
                <w:top w:val="none" w:sz="0" w:space="0" w:color="auto"/>
                <w:left w:val="none" w:sz="0" w:space="0" w:color="auto"/>
                <w:bottom w:val="none" w:sz="0" w:space="0" w:color="auto"/>
                <w:right w:val="none" w:sz="0" w:space="0" w:color="auto"/>
              </w:divBdr>
            </w:div>
            <w:div w:id="1990934997">
              <w:marLeft w:val="0"/>
              <w:marRight w:val="0"/>
              <w:marTop w:val="0"/>
              <w:marBottom w:val="0"/>
              <w:divBdr>
                <w:top w:val="none" w:sz="0" w:space="0" w:color="auto"/>
                <w:left w:val="none" w:sz="0" w:space="0" w:color="auto"/>
                <w:bottom w:val="none" w:sz="0" w:space="0" w:color="auto"/>
                <w:right w:val="none" w:sz="0" w:space="0" w:color="auto"/>
              </w:divBdr>
            </w:div>
            <w:div w:id="339432614">
              <w:marLeft w:val="0"/>
              <w:marRight w:val="0"/>
              <w:marTop w:val="0"/>
              <w:marBottom w:val="0"/>
              <w:divBdr>
                <w:top w:val="none" w:sz="0" w:space="0" w:color="auto"/>
                <w:left w:val="none" w:sz="0" w:space="0" w:color="auto"/>
                <w:bottom w:val="none" w:sz="0" w:space="0" w:color="auto"/>
                <w:right w:val="none" w:sz="0" w:space="0" w:color="auto"/>
              </w:divBdr>
            </w:div>
            <w:div w:id="377553771">
              <w:marLeft w:val="0"/>
              <w:marRight w:val="0"/>
              <w:marTop w:val="0"/>
              <w:marBottom w:val="0"/>
              <w:divBdr>
                <w:top w:val="none" w:sz="0" w:space="0" w:color="auto"/>
                <w:left w:val="none" w:sz="0" w:space="0" w:color="auto"/>
                <w:bottom w:val="none" w:sz="0" w:space="0" w:color="auto"/>
                <w:right w:val="none" w:sz="0" w:space="0" w:color="auto"/>
              </w:divBdr>
            </w:div>
            <w:div w:id="761486569">
              <w:marLeft w:val="0"/>
              <w:marRight w:val="0"/>
              <w:marTop w:val="0"/>
              <w:marBottom w:val="0"/>
              <w:divBdr>
                <w:top w:val="none" w:sz="0" w:space="0" w:color="auto"/>
                <w:left w:val="none" w:sz="0" w:space="0" w:color="auto"/>
                <w:bottom w:val="none" w:sz="0" w:space="0" w:color="auto"/>
                <w:right w:val="none" w:sz="0" w:space="0" w:color="auto"/>
              </w:divBdr>
            </w:div>
            <w:div w:id="2124028938">
              <w:marLeft w:val="0"/>
              <w:marRight w:val="0"/>
              <w:marTop w:val="0"/>
              <w:marBottom w:val="0"/>
              <w:divBdr>
                <w:top w:val="none" w:sz="0" w:space="0" w:color="auto"/>
                <w:left w:val="none" w:sz="0" w:space="0" w:color="auto"/>
                <w:bottom w:val="none" w:sz="0" w:space="0" w:color="auto"/>
                <w:right w:val="none" w:sz="0" w:space="0" w:color="auto"/>
              </w:divBdr>
            </w:div>
            <w:div w:id="1132940297">
              <w:marLeft w:val="0"/>
              <w:marRight w:val="0"/>
              <w:marTop w:val="0"/>
              <w:marBottom w:val="0"/>
              <w:divBdr>
                <w:top w:val="none" w:sz="0" w:space="0" w:color="auto"/>
                <w:left w:val="none" w:sz="0" w:space="0" w:color="auto"/>
                <w:bottom w:val="none" w:sz="0" w:space="0" w:color="auto"/>
                <w:right w:val="none" w:sz="0" w:space="0" w:color="auto"/>
              </w:divBdr>
            </w:div>
            <w:div w:id="482966493">
              <w:marLeft w:val="0"/>
              <w:marRight w:val="0"/>
              <w:marTop w:val="0"/>
              <w:marBottom w:val="0"/>
              <w:divBdr>
                <w:top w:val="none" w:sz="0" w:space="0" w:color="auto"/>
                <w:left w:val="none" w:sz="0" w:space="0" w:color="auto"/>
                <w:bottom w:val="none" w:sz="0" w:space="0" w:color="auto"/>
                <w:right w:val="none" w:sz="0" w:space="0" w:color="auto"/>
              </w:divBdr>
            </w:div>
            <w:div w:id="1899247230">
              <w:marLeft w:val="0"/>
              <w:marRight w:val="0"/>
              <w:marTop w:val="0"/>
              <w:marBottom w:val="0"/>
              <w:divBdr>
                <w:top w:val="none" w:sz="0" w:space="0" w:color="auto"/>
                <w:left w:val="none" w:sz="0" w:space="0" w:color="auto"/>
                <w:bottom w:val="none" w:sz="0" w:space="0" w:color="auto"/>
                <w:right w:val="none" w:sz="0" w:space="0" w:color="auto"/>
              </w:divBdr>
            </w:div>
            <w:div w:id="169873767">
              <w:marLeft w:val="0"/>
              <w:marRight w:val="0"/>
              <w:marTop w:val="0"/>
              <w:marBottom w:val="0"/>
              <w:divBdr>
                <w:top w:val="none" w:sz="0" w:space="0" w:color="auto"/>
                <w:left w:val="none" w:sz="0" w:space="0" w:color="auto"/>
                <w:bottom w:val="none" w:sz="0" w:space="0" w:color="auto"/>
                <w:right w:val="none" w:sz="0" w:space="0" w:color="auto"/>
              </w:divBdr>
            </w:div>
            <w:div w:id="834222374">
              <w:marLeft w:val="0"/>
              <w:marRight w:val="0"/>
              <w:marTop w:val="0"/>
              <w:marBottom w:val="0"/>
              <w:divBdr>
                <w:top w:val="none" w:sz="0" w:space="0" w:color="auto"/>
                <w:left w:val="none" w:sz="0" w:space="0" w:color="auto"/>
                <w:bottom w:val="none" w:sz="0" w:space="0" w:color="auto"/>
                <w:right w:val="none" w:sz="0" w:space="0" w:color="auto"/>
              </w:divBdr>
            </w:div>
            <w:div w:id="177276775">
              <w:marLeft w:val="0"/>
              <w:marRight w:val="0"/>
              <w:marTop w:val="0"/>
              <w:marBottom w:val="0"/>
              <w:divBdr>
                <w:top w:val="none" w:sz="0" w:space="0" w:color="auto"/>
                <w:left w:val="none" w:sz="0" w:space="0" w:color="auto"/>
                <w:bottom w:val="none" w:sz="0" w:space="0" w:color="auto"/>
                <w:right w:val="none" w:sz="0" w:space="0" w:color="auto"/>
              </w:divBdr>
            </w:div>
            <w:div w:id="2145999391">
              <w:marLeft w:val="0"/>
              <w:marRight w:val="0"/>
              <w:marTop w:val="0"/>
              <w:marBottom w:val="0"/>
              <w:divBdr>
                <w:top w:val="none" w:sz="0" w:space="0" w:color="auto"/>
                <w:left w:val="none" w:sz="0" w:space="0" w:color="auto"/>
                <w:bottom w:val="none" w:sz="0" w:space="0" w:color="auto"/>
                <w:right w:val="none" w:sz="0" w:space="0" w:color="auto"/>
              </w:divBdr>
            </w:div>
            <w:div w:id="32466501">
              <w:marLeft w:val="0"/>
              <w:marRight w:val="0"/>
              <w:marTop w:val="0"/>
              <w:marBottom w:val="0"/>
              <w:divBdr>
                <w:top w:val="none" w:sz="0" w:space="0" w:color="auto"/>
                <w:left w:val="none" w:sz="0" w:space="0" w:color="auto"/>
                <w:bottom w:val="none" w:sz="0" w:space="0" w:color="auto"/>
                <w:right w:val="none" w:sz="0" w:space="0" w:color="auto"/>
              </w:divBdr>
            </w:div>
            <w:div w:id="24596398">
              <w:marLeft w:val="0"/>
              <w:marRight w:val="0"/>
              <w:marTop w:val="0"/>
              <w:marBottom w:val="0"/>
              <w:divBdr>
                <w:top w:val="none" w:sz="0" w:space="0" w:color="auto"/>
                <w:left w:val="none" w:sz="0" w:space="0" w:color="auto"/>
                <w:bottom w:val="none" w:sz="0" w:space="0" w:color="auto"/>
                <w:right w:val="none" w:sz="0" w:space="0" w:color="auto"/>
              </w:divBdr>
            </w:div>
            <w:div w:id="1552227897">
              <w:marLeft w:val="0"/>
              <w:marRight w:val="0"/>
              <w:marTop w:val="0"/>
              <w:marBottom w:val="0"/>
              <w:divBdr>
                <w:top w:val="none" w:sz="0" w:space="0" w:color="auto"/>
                <w:left w:val="none" w:sz="0" w:space="0" w:color="auto"/>
                <w:bottom w:val="none" w:sz="0" w:space="0" w:color="auto"/>
                <w:right w:val="none" w:sz="0" w:space="0" w:color="auto"/>
              </w:divBdr>
            </w:div>
            <w:div w:id="70392907">
              <w:marLeft w:val="0"/>
              <w:marRight w:val="0"/>
              <w:marTop w:val="0"/>
              <w:marBottom w:val="0"/>
              <w:divBdr>
                <w:top w:val="none" w:sz="0" w:space="0" w:color="auto"/>
                <w:left w:val="none" w:sz="0" w:space="0" w:color="auto"/>
                <w:bottom w:val="none" w:sz="0" w:space="0" w:color="auto"/>
                <w:right w:val="none" w:sz="0" w:space="0" w:color="auto"/>
              </w:divBdr>
            </w:div>
            <w:div w:id="208148382">
              <w:marLeft w:val="0"/>
              <w:marRight w:val="0"/>
              <w:marTop w:val="0"/>
              <w:marBottom w:val="0"/>
              <w:divBdr>
                <w:top w:val="none" w:sz="0" w:space="0" w:color="auto"/>
                <w:left w:val="none" w:sz="0" w:space="0" w:color="auto"/>
                <w:bottom w:val="none" w:sz="0" w:space="0" w:color="auto"/>
                <w:right w:val="none" w:sz="0" w:space="0" w:color="auto"/>
              </w:divBdr>
            </w:div>
            <w:div w:id="248151523">
              <w:marLeft w:val="0"/>
              <w:marRight w:val="0"/>
              <w:marTop w:val="0"/>
              <w:marBottom w:val="0"/>
              <w:divBdr>
                <w:top w:val="none" w:sz="0" w:space="0" w:color="auto"/>
                <w:left w:val="none" w:sz="0" w:space="0" w:color="auto"/>
                <w:bottom w:val="none" w:sz="0" w:space="0" w:color="auto"/>
                <w:right w:val="none" w:sz="0" w:space="0" w:color="auto"/>
              </w:divBdr>
            </w:div>
            <w:div w:id="346715463">
              <w:marLeft w:val="0"/>
              <w:marRight w:val="0"/>
              <w:marTop w:val="0"/>
              <w:marBottom w:val="0"/>
              <w:divBdr>
                <w:top w:val="none" w:sz="0" w:space="0" w:color="auto"/>
                <w:left w:val="none" w:sz="0" w:space="0" w:color="auto"/>
                <w:bottom w:val="none" w:sz="0" w:space="0" w:color="auto"/>
                <w:right w:val="none" w:sz="0" w:space="0" w:color="auto"/>
              </w:divBdr>
            </w:div>
            <w:div w:id="1384405954">
              <w:marLeft w:val="0"/>
              <w:marRight w:val="0"/>
              <w:marTop w:val="0"/>
              <w:marBottom w:val="0"/>
              <w:divBdr>
                <w:top w:val="none" w:sz="0" w:space="0" w:color="auto"/>
                <w:left w:val="none" w:sz="0" w:space="0" w:color="auto"/>
                <w:bottom w:val="none" w:sz="0" w:space="0" w:color="auto"/>
                <w:right w:val="none" w:sz="0" w:space="0" w:color="auto"/>
              </w:divBdr>
            </w:div>
            <w:div w:id="1258253860">
              <w:marLeft w:val="0"/>
              <w:marRight w:val="0"/>
              <w:marTop w:val="0"/>
              <w:marBottom w:val="0"/>
              <w:divBdr>
                <w:top w:val="none" w:sz="0" w:space="0" w:color="auto"/>
                <w:left w:val="none" w:sz="0" w:space="0" w:color="auto"/>
                <w:bottom w:val="none" w:sz="0" w:space="0" w:color="auto"/>
                <w:right w:val="none" w:sz="0" w:space="0" w:color="auto"/>
              </w:divBdr>
            </w:div>
            <w:div w:id="169878106">
              <w:marLeft w:val="0"/>
              <w:marRight w:val="0"/>
              <w:marTop w:val="0"/>
              <w:marBottom w:val="0"/>
              <w:divBdr>
                <w:top w:val="none" w:sz="0" w:space="0" w:color="auto"/>
                <w:left w:val="none" w:sz="0" w:space="0" w:color="auto"/>
                <w:bottom w:val="none" w:sz="0" w:space="0" w:color="auto"/>
                <w:right w:val="none" w:sz="0" w:space="0" w:color="auto"/>
              </w:divBdr>
            </w:div>
            <w:div w:id="1562518928">
              <w:marLeft w:val="0"/>
              <w:marRight w:val="0"/>
              <w:marTop w:val="0"/>
              <w:marBottom w:val="0"/>
              <w:divBdr>
                <w:top w:val="none" w:sz="0" w:space="0" w:color="auto"/>
                <w:left w:val="none" w:sz="0" w:space="0" w:color="auto"/>
                <w:bottom w:val="none" w:sz="0" w:space="0" w:color="auto"/>
                <w:right w:val="none" w:sz="0" w:space="0" w:color="auto"/>
              </w:divBdr>
            </w:div>
            <w:div w:id="519322729">
              <w:marLeft w:val="0"/>
              <w:marRight w:val="0"/>
              <w:marTop w:val="0"/>
              <w:marBottom w:val="0"/>
              <w:divBdr>
                <w:top w:val="none" w:sz="0" w:space="0" w:color="auto"/>
                <w:left w:val="none" w:sz="0" w:space="0" w:color="auto"/>
                <w:bottom w:val="none" w:sz="0" w:space="0" w:color="auto"/>
                <w:right w:val="none" w:sz="0" w:space="0" w:color="auto"/>
              </w:divBdr>
            </w:div>
            <w:div w:id="365374058">
              <w:marLeft w:val="0"/>
              <w:marRight w:val="0"/>
              <w:marTop w:val="0"/>
              <w:marBottom w:val="0"/>
              <w:divBdr>
                <w:top w:val="none" w:sz="0" w:space="0" w:color="auto"/>
                <w:left w:val="none" w:sz="0" w:space="0" w:color="auto"/>
                <w:bottom w:val="none" w:sz="0" w:space="0" w:color="auto"/>
                <w:right w:val="none" w:sz="0" w:space="0" w:color="auto"/>
              </w:divBdr>
            </w:div>
            <w:div w:id="917593211">
              <w:marLeft w:val="0"/>
              <w:marRight w:val="0"/>
              <w:marTop w:val="0"/>
              <w:marBottom w:val="0"/>
              <w:divBdr>
                <w:top w:val="none" w:sz="0" w:space="0" w:color="auto"/>
                <w:left w:val="none" w:sz="0" w:space="0" w:color="auto"/>
                <w:bottom w:val="none" w:sz="0" w:space="0" w:color="auto"/>
                <w:right w:val="none" w:sz="0" w:space="0" w:color="auto"/>
              </w:divBdr>
            </w:div>
            <w:div w:id="269699811">
              <w:marLeft w:val="0"/>
              <w:marRight w:val="0"/>
              <w:marTop w:val="0"/>
              <w:marBottom w:val="0"/>
              <w:divBdr>
                <w:top w:val="none" w:sz="0" w:space="0" w:color="auto"/>
                <w:left w:val="none" w:sz="0" w:space="0" w:color="auto"/>
                <w:bottom w:val="none" w:sz="0" w:space="0" w:color="auto"/>
                <w:right w:val="none" w:sz="0" w:space="0" w:color="auto"/>
              </w:divBdr>
            </w:div>
            <w:div w:id="50883283">
              <w:marLeft w:val="0"/>
              <w:marRight w:val="0"/>
              <w:marTop w:val="0"/>
              <w:marBottom w:val="0"/>
              <w:divBdr>
                <w:top w:val="none" w:sz="0" w:space="0" w:color="auto"/>
                <w:left w:val="none" w:sz="0" w:space="0" w:color="auto"/>
                <w:bottom w:val="none" w:sz="0" w:space="0" w:color="auto"/>
                <w:right w:val="none" w:sz="0" w:space="0" w:color="auto"/>
              </w:divBdr>
            </w:div>
            <w:div w:id="1347635910">
              <w:marLeft w:val="0"/>
              <w:marRight w:val="0"/>
              <w:marTop w:val="0"/>
              <w:marBottom w:val="0"/>
              <w:divBdr>
                <w:top w:val="none" w:sz="0" w:space="0" w:color="auto"/>
                <w:left w:val="none" w:sz="0" w:space="0" w:color="auto"/>
                <w:bottom w:val="none" w:sz="0" w:space="0" w:color="auto"/>
                <w:right w:val="none" w:sz="0" w:space="0" w:color="auto"/>
              </w:divBdr>
            </w:div>
            <w:div w:id="467817200">
              <w:marLeft w:val="0"/>
              <w:marRight w:val="0"/>
              <w:marTop w:val="0"/>
              <w:marBottom w:val="0"/>
              <w:divBdr>
                <w:top w:val="none" w:sz="0" w:space="0" w:color="auto"/>
                <w:left w:val="none" w:sz="0" w:space="0" w:color="auto"/>
                <w:bottom w:val="none" w:sz="0" w:space="0" w:color="auto"/>
                <w:right w:val="none" w:sz="0" w:space="0" w:color="auto"/>
              </w:divBdr>
            </w:div>
            <w:div w:id="1717898315">
              <w:marLeft w:val="0"/>
              <w:marRight w:val="0"/>
              <w:marTop w:val="0"/>
              <w:marBottom w:val="0"/>
              <w:divBdr>
                <w:top w:val="none" w:sz="0" w:space="0" w:color="auto"/>
                <w:left w:val="none" w:sz="0" w:space="0" w:color="auto"/>
                <w:bottom w:val="none" w:sz="0" w:space="0" w:color="auto"/>
                <w:right w:val="none" w:sz="0" w:space="0" w:color="auto"/>
              </w:divBdr>
            </w:div>
            <w:div w:id="713847774">
              <w:marLeft w:val="0"/>
              <w:marRight w:val="0"/>
              <w:marTop w:val="0"/>
              <w:marBottom w:val="0"/>
              <w:divBdr>
                <w:top w:val="none" w:sz="0" w:space="0" w:color="auto"/>
                <w:left w:val="none" w:sz="0" w:space="0" w:color="auto"/>
                <w:bottom w:val="none" w:sz="0" w:space="0" w:color="auto"/>
                <w:right w:val="none" w:sz="0" w:space="0" w:color="auto"/>
              </w:divBdr>
            </w:div>
            <w:div w:id="1173297663">
              <w:marLeft w:val="0"/>
              <w:marRight w:val="0"/>
              <w:marTop w:val="0"/>
              <w:marBottom w:val="0"/>
              <w:divBdr>
                <w:top w:val="none" w:sz="0" w:space="0" w:color="auto"/>
                <w:left w:val="none" w:sz="0" w:space="0" w:color="auto"/>
                <w:bottom w:val="none" w:sz="0" w:space="0" w:color="auto"/>
                <w:right w:val="none" w:sz="0" w:space="0" w:color="auto"/>
              </w:divBdr>
            </w:div>
            <w:div w:id="1317151282">
              <w:marLeft w:val="0"/>
              <w:marRight w:val="0"/>
              <w:marTop w:val="0"/>
              <w:marBottom w:val="0"/>
              <w:divBdr>
                <w:top w:val="none" w:sz="0" w:space="0" w:color="auto"/>
                <w:left w:val="none" w:sz="0" w:space="0" w:color="auto"/>
                <w:bottom w:val="none" w:sz="0" w:space="0" w:color="auto"/>
                <w:right w:val="none" w:sz="0" w:space="0" w:color="auto"/>
              </w:divBdr>
            </w:div>
            <w:div w:id="1754736508">
              <w:marLeft w:val="0"/>
              <w:marRight w:val="0"/>
              <w:marTop w:val="0"/>
              <w:marBottom w:val="0"/>
              <w:divBdr>
                <w:top w:val="none" w:sz="0" w:space="0" w:color="auto"/>
                <w:left w:val="none" w:sz="0" w:space="0" w:color="auto"/>
                <w:bottom w:val="none" w:sz="0" w:space="0" w:color="auto"/>
                <w:right w:val="none" w:sz="0" w:space="0" w:color="auto"/>
              </w:divBdr>
            </w:div>
            <w:div w:id="1589078609">
              <w:marLeft w:val="0"/>
              <w:marRight w:val="0"/>
              <w:marTop w:val="0"/>
              <w:marBottom w:val="0"/>
              <w:divBdr>
                <w:top w:val="none" w:sz="0" w:space="0" w:color="auto"/>
                <w:left w:val="none" w:sz="0" w:space="0" w:color="auto"/>
                <w:bottom w:val="none" w:sz="0" w:space="0" w:color="auto"/>
                <w:right w:val="none" w:sz="0" w:space="0" w:color="auto"/>
              </w:divBdr>
            </w:div>
            <w:div w:id="1552381778">
              <w:marLeft w:val="0"/>
              <w:marRight w:val="0"/>
              <w:marTop w:val="0"/>
              <w:marBottom w:val="0"/>
              <w:divBdr>
                <w:top w:val="none" w:sz="0" w:space="0" w:color="auto"/>
                <w:left w:val="none" w:sz="0" w:space="0" w:color="auto"/>
                <w:bottom w:val="none" w:sz="0" w:space="0" w:color="auto"/>
                <w:right w:val="none" w:sz="0" w:space="0" w:color="auto"/>
              </w:divBdr>
            </w:div>
            <w:div w:id="997999566">
              <w:marLeft w:val="0"/>
              <w:marRight w:val="0"/>
              <w:marTop w:val="0"/>
              <w:marBottom w:val="0"/>
              <w:divBdr>
                <w:top w:val="none" w:sz="0" w:space="0" w:color="auto"/>
                <w:left w:val="none" w:sz="0" w:space="0" w:color="auto"/>
                <w:bottom w:val="none" w:sz="0" w:space="0" w:color="auto"/>
                <w:right w:val="none" w:sz="0" w:space="0" w:color="auto"/>
              </w:divBdr>
            </w:div>
            <w:div w:id="1175613981">
              <w:marLeft w:val="0"/>
              <w:marRight w:val="0"/>
              <w:marTop w:val="0"/>
              <w:marBottom w:val="0"/>
              <w:divBdr>
                <w:top w:val="none" w:sz="0" w:space="0" w:color="auto"/>
                <w:left w:val="none" w:sz="0" w:space="0" w:color="auto"/>
                <w:bottom w:val="none" w:sz="0" w:space="0" w:color="auto"/>
                <w:right w:val="none" w:sz="0" w:space="0" w:color="auto"/>
              </w:divBdr>
            </w:div>
            <w:div w:id="1934166518">
              <w:marLeft w:val="0"/>
              <w:marRight w:val="0"/>
              <w:marTop w:val="0"/>
              <w:marBottom w:val="0"/>
              <w:divBdr>
                <w:top w:val="none" w:sz="0" w:space="0" w:color="auto"/>
                <w:left w:val="none" w:sz="0" w:space="0" w:color="auto"/>
                <w:bottom w:val="none" w:sz="0" w:space="0" w:color="auto"/>
                <w:right w:val="none" w:sz="0" w:space="0" w:color="auto"/>
              </w:divBdr>
            </w:div>
            <w:div w:id="446002924">
              <w:marLeft w:val="0"/>
              <w:marRight w:val="0"/>
              <w:marTop w:val="0"/>
              <w:marBottom w:val="0"/>
              <w:divBdr>
                <w:top w:val="none" w:sz="0" w:space="0" w:color="auto"/>
                <w:left w:val="none" w:sz="0" w:space="0" w:color="auto"/>
                <w:bottom w:val="none" w:sz="0" w:space="0" w:color="auto"/>
                <w:right w:val="none" w:sz="0" w:space="0" w:color="auto"/>
              </w:divBdr>
            </w:div>
            <w:div w:id="1816943723">
              <w:marLeft w:val="0"/>
              <w:marRight w:val="0"/>
              <w:marTop w:val="0"/>
              <w:marBottom w:val="0"/>
              <w:divBdr>
                <w:top w:val="none" w:sz="0" w:space="0" w:color="auto"/>
                <w:left w:val="none" w:sz="0" w:space="0" w:color="auto"/>
                <w:bottom w:val="none" w:sz="0" w:space="0" w:color="auto"/>
                <w:right w:val="none" w:sz="0" w:space="0" w:color="auto"/>
              </w:divBdr>
            </w:div>
            <w:div w:id="452558015">
              <w:marLeft w:val="0"/>
              <w:marRight w:val="0"/>
              <w:marTop w:val="0"/>
              <w:marBottom w:val="0"/>
              <w:divBdr>
                <w:top w:val="none" w:sz="0" w:space="0" w:color="auto"/>
                <w:left w:val="none" w:sz="0" w:space="0" w:color="auto"/>
                <w:bottom w:val="none" w:sz="0" w:space="0" w:color="auto"/>
                <w:right w:val="none" w:sz="0" w:space="0" w:color="auto"/>
              </w:divBdr>
            </w:div>
            <w:div w:id="1578519533">
              <w:marLeft w:val="0"/>
              <w:marRight w:val="0"/>
              <w:marTop w:val="0"/>
              <w:marBottom w:val="0"/>
              <w:divBdr>
                <w:top w:val="none" w:sz="0" w:space="0" w:color="auto"/>
                <w:left w:val="none" w:sz="0" w:space="0" w:color="auto"/>
                <w:bottom w:val="none" w:sz="0" w:space="0" w:color="auto"/>
                <w:right w:val="none" w:sz="0" w:space="0" w:color="auto"/>
              </w:divBdr>
            </w:div>
            <w:div w:id="1327510822">
              <w:marLeft w:val="0"/>
              <w:marRight w:val="0"/>
              <w:marTop w:val="0"/>
              <w:marBottom w:val="0"/>
              <w:divBdr>
                <w:top w:val="none" w:sz="0" w:space="0" w:color="auto"/>
                <w:left w:val="none" w:sz="0" w:space="0" w:color="auto"/>
                <w:bottom w:val="none" w:sz="0" w:space="0" w:color="auto"/>
                <w:right w:val="none" w:sz="0" w:space="0" w:color="auto"/>
              </w:divBdr>
            </w:div>
            <w:div w:id="26415684">
              <w:marLeft w:val="0"/>
              <w:marRight w:val="0"/>
              <w:marTop w:val="0"/>
              <w:marBottom w:val="0"/>
              <w:divBdr>
                <w:top w:val="none" w:sz="0" w:space="0" w:color="auto"/>
                <w:left w:val="none" w:sz="0" w:space="0" w:color="auto"/>
                <w:bottom w:val="none" w:sz="0" w:space="0" w:color="auto"/>
                <w:right w:val="none" w:sz="0" w:space="0" w:color="auto"/>
              </w:divBdr>
            </w:div>
            <w:div w:id="905066731">
              <w:marLeft w:val="0"/>
              <w:marRight w:val="0"/>
              <w:marTop w:val="0"/>
              <w:marBottom w:val="0"/>
              <w:divBdr>
                <w:top w:val="none" w:sz="0" w:space="0" w:color="auto"/>
                <w:left w:val="none" w:sz="0" w:space="0" w:color="auto"/>
                <w:bottom w:val="none" w:sz="0" w:space="0" w:color="auto"/>
                <w:right w:val="none" w:sz="0" w:space="0" w:color="auto"/>
              </w:divBdr>
            </w:div>
            <w:div w:id="673074420">
              <w:marLeft w:val="0"/>
              <w:marRight w:val="0"/>
              <w:marTop w:val="0"/>
              <w:marBottom w:val="0"/>
              <w:divBdr>
                <w:top w:val="none" w:sz="0" w:space="0" w:color="auto"/>
                <w:left w:val="none" w:sz="0" w:space="0" w:color="auto"/>
                <w:bottom w:val="none" w:sz="0" w:space="0" w:color="auto"/>
                <w:right w:val="none" w:sz="0" w:space="0" w:color="auto"/>
              </w:divBdr>
            </w:div>
            <w:div w:id="1132139357">
              <w:marLeft w:val="0"/>
              <w:marRight w:val="0"/>
              <w:marTop w:val="0"/>
              <w:marBottom w:val="0"/>
              <w:divBdr>
                <w:top w:val="none" w:sz="0" w:space="0" w:color="auto"/>
                <w:left w:val="none" w:sz="0" w:space="0" w:color="auto"/>
                <w:bottom w:val="none" w:sz="0" w:space="0" w:color="auto"/>
                <w:right w:val="none" w:sz="0" w:space="0" w:color="auto"/>
              </w:divBdr>
            </w:div>
            <w:div w:id="1641423282">
              <w:marLeft w:val="0"/>
              <w:marRight w:val="0"/>
              <w:marTop w:val="0"/>
              <w:marBottom w:val="0"/>
              <w:divBdr>
                <w:top w:val="none" w:sz="0" w:space="0" w:color="auto"/>
                <w:left w:val="none" w:sz="0" w:space="0" w:color="auto"/>
                <w:bottom w:val="none" w:sz="0" w:space="0" w:color="auto"/>
                <w:right w:val="none" w:sz="0" w:space="0" w:color="auto"/>
              </w:divBdr>
            </w:div>
            <w:div w:id="1249076326">
              <w:marLeft w:val="0"/>
              <w:marRight w:val="0"/>
              <w:marTop w:val="0"/>
              <w:marBottom w:val="0"/>
              <w:divBdr>
                <w:top w:val="none" w:sz="0" w:space="0" w:color="auto"/>
                <w:left w:val="none" w:sz="0" w:space="0" w:color="auto"/>
                <w:bottom w:val="none" w:sz="0" w:space="0" w:color="auto"/>
                <w:right w:val="none" w:sz="0" w:space="0" w:color="auto"/>
              </w:divBdr>
            </w:div>
            <w:div w:id="951863522">
              <w:marLeft w:val="0"/>
              <w:marRight w:val="0"/>
              <w:marTop w:val="0"/>
              <w:marBottom w:val="0"/>
              <w:divBdr>
                <w:top w:val="none" w:sz="0" w:space="0" w:color="auto"/>
                <w:left w:val="none" w:sz="0" w:space="0" w:color="auto"/>
                <w:bottom w:val="none" w:sz="0" w:space="0" w:color="auto"/>
                <w:right w:val="none" w:sz="0" w:space="0" w:color="auto"/>
              </w:divBdr>
            </w:div>
            <w:div w:id="384987800">
              <w:marLeft w:val="0"/>
              <w:marRight w:val="0"/>
              <w:marTop w:val="0"/>
              <w:marBottom w:val="0"/>
              <w:divBdr>
                <w:top w:val="none" w:sz="0" w:space="0" w:color="auto"/>
                <w:left w:val="none" w:sz="0" w:space="0" w:color="auto"/>
                <w:bottom w:val="none" w:sz="0" w:space="0" w:color="auto"/>
                <w:right w:val="none" w:sz="0" w:space="0" w:color="auto"/>
              </w:divBdr>
            </w:div>
            <w:div w:id="1466505609">
              <w:marLeft w:val="0"/>
              <w:marRight w:val="0"/>
              <w:marTop w:val="0"/>
              <w:marBottom w:val="0"/>
              <w:divBdr>
                <w:top w:val="none" w:sz="0" w:space="0" w:color="auto"/>
                <w:left w:val="none" w:sz="0" w:space="0" w:color="auto"/>
                <w:bottom w:val="none" w:sz="0" w:space="0" w:color="auto"/>
                <w:right w:val="none" w:sz="0" w:space="0" w:color="auto"/>
              </w:divBdr>
            </w:div>
            <w:div w:id="730083019">
              <w:marLeft w:val="0"/>
              <w:marRight w:val="0"/>
              <w:marTop w:val="0"/>
              <w:marBottom w:val="0"/>
              <w:divBdr>
                <w:top w:val="none" w:sz="0" w:space="0" w:color="auto"/>
                <w:left w:val="none" w:sz="0" w:space="0" w:color="auto"/>
                <w:bottom w:val="none" w:sz="0" w:space="0" w:color="auto"/>
                <w:right w:val="none" w:sz="0" w:space="0" w:color="auto"/>
              </w:divBdr>
            </w:div>
            <w:div w:id="767702916">
              <w:marLeft w:val="0"/>
              <w:marRight w:val="0"/>
              <w:marTop w:val="0"/>
              <w:marBottom w:val="0"/>
              <w:divBdr>
                <w:top w:val="none" w:sz="0" w:space="0" w:color="auto"/>
                <w:left w:val="none" w:sz="0" w:space="0" w:color="auto"/>
                <w:bottom w:val="none" w:sz="0" w:space="0" w:color="auto"/>
                <w:right w:val="none" w:sz="0" w:space="0" w:color="auto"/>
              </w:divBdr>
            </w:div>
            <w:div w:id="1812478680">
              <w:marLeft w:val="0"/>
              <w:marRight w:val="0"/>
              <w:marTop w:val="0"/>
              <w:marBottom w:val="0"/>
              <w:divBdr>
                <w:top w:val="none" w:sz="0" w:space="0" w:color="auto"/>
                <w:left w:val="none" w:sz="0" w:space="0" w:color="auto"/>
                <w:bottom w:val="none" w:sz="0" w:space="0" w:color="auto"/>
                <w:right w:val="none" w:sz="0" w:space="0" w:color="auto"/>
              </w:divBdr>
            </w:div>
            <w:div w:id="186333945">
              <w:marLeft w:val="0"/>
              <w:marRight w:val="0"/>
              <w:marTop w:val="0"/>
              <w:marBottom w:val="0"/>
              <w:divBdr>
                <w:top w:val="none" w:sz="0" w:space="0" w:color="auto"/>
                <w:left w:val="none" w:sz="0" w:space="0" w:color="auto"/>
                <w:bottom w:val="none" w:sz="0" w:space="0" w:color="auto"/>
                <w:right w:val="none" w:sz="0" w:space="0" w:color="auto"/>
              </w:divBdr>
            </w:div>
            <w:div w:id="2020965673">
              <w:marLeft w:val="0"/>
              <w:marRight w:val="0"/>
              <w:marTop w:val="0"/>
              <w:marBottom w:val="0"/>
              <w:divBdr>
                <w:top w:val="none" w:sz="0" w:space="0" w:color="auto"/>
                <w:left w:val="none" w:sz="0" w:space="0" w:color="auto"/>
                <w:bottom w:val="none" w:sz="0" w:space="0" w:color="auto"/>
                <w:right w:val="none" w:sz="0" w:space="0" w:color="auto"/>
              </w:divBdr>
            </w:div>
            <w:div w:id="927075669">
              <w:marLeft w:val="0"/>
              <w:marRight w:val="0"/>
              <w:marTop w:val="0"/>
              <w:marBottom w:val="0"/>
              <w:divBdr>
                <w:top w:val="none" w:sz="0" w:space="0" w:color="auto"/>
                <w:left w:val="none" w:sz="0" w:space="0" w:color="auto"/>
                <w:bottom w:val="none" w:sz="0" w:space="0" w:color="auto"/>
                <w:right w:val="none" w:sz="0" w:space="0" w:color="auto"/>
              </w:divBdr>
            </w:div>
            <w:div w:id="1915236063">
              <w:marLeft w:val="0"/>
              <w:marRight w:val="0"/>
              <w:marTop w:val="0"/>
              <w:marBottom w:val="0"/>
              <w:divBdr>
                <w:top w:val="none" w:sz="0" w:space="0" w:color="auto"/>
                <w:left w:val="none" w:sz="0" w:space="0" w:color="auto"/>
                <w:bottom w:val="none" w:sz="0" w:space="0" w:color="auto"/>
                <w:right w:val="none" w:sz="0" w:space="0" w:color="auto"/>
              </w:divBdr>
            </w:div>
            <w:div w:id="802649795">
              <w:marLeft w:val="0"/>
              <w:marRight w:val="0"/>
              <w:marTop w:val="0"/>
              <w:marBottom w:val="0"/>
              <w:divBdr>
                <w:top w:val="none" w:sz="0" w:space="0" w:color="auto"/>
                <w:left w:val="none" w:sz="0" w:space="0" w:color="auto"/>
                <w:bottom w:val="none" w:sz="0" w:space="0" w:color="auto"/>
                <w:right w:val="none" w:sz="0" w:space="0" w:color="auto"/>
              </w:divBdr>
            </w:div>
            <w:div w:id="1322926538">
              <w:marLeft w:val="0"/>
              <w:marRight w:val="0"/>
              <w:marTop w:val="0"/>
              <w:marBottom w:val="0"/>
              <w:divBdr>
                <w:top w:val="none" w:sz="0" w:space="0" w:color="auto"/>
                <w:left w:val="none" w:sz="0" w:space="0" w:color="auto"/>
                <w:bottom w:val="none" w:sz="0" w:space="0" w:color="auto"/>
                <w:right w:val="none" w:sz="0" w:space="0" w:color="auto"/>
              </w:divBdr>
            </w:div>
            <w:div w:id="210968734">
              <w:marLeft w:val="0"/>
              <w:marRight w:val="0"/>
              <w:marTop w:val="0"/>
              <w:marBottom w:val="0"/>
              <w:divBdr>
                <w:top w:val="none" w:sz="0" w:space="0" w:color="auto"/>
                <w:left w:val="none" w:sz="0" w:space="0" w:color="auto"/>
                <w:bottom w:val="none" w:sz="0" w:space="0" w:color="auto"/>
                <w:right w:val="none" w:sz="0" w:space="0" w:color="auto"/>
              </w:divBdr>
            </w:div>
            <w:div w:id="1908615512">
              <w:marLeft w:val="0"/>
              <w:marRight w:val="0"/>
              <w:marTop w:val="0"/>
              <w:marBottom w:val="0"/>
              <w:divBdr>
                <w:top w:val="none" w:sz="0" w:space="0" w:color="auto"/>
                <w:left w:val="none" w:sz="0" w:space="0" w:color="auto"/>
                <w:bottom w:val="none" w:sz="0" w:space="0" w:color="auto"/>
                <w:right w:val="none" w:sz="0" w:space="0" w:color="auto"/>
              </w:divBdr>
            </w:div>
            <w:div w:id="455103503">
              <w:marLeft w:val="0"/>
              <w:marRight w:val="0"/>
              <w:marTop w:val="0"/>
              <w:marBottom w:val="0"/>
              <w:divBdr>
                <w:top w:val="none" w:sz="0" w:space="0" w:color="auto"/>
                <w:left w:val="none" w:sz="0" w:space="0" w:color="auto"/>
                <w:bottom w:val="none" w:sz="0" w:space="0" w:color="auto"/>
                <w:right w:val="none" w:sz="0" w:space="0" w:color="auto"/>
              </w:divBdr>
            </w:div>
            <w:div w:id="1646465482">
              <w:marLeft w:val="0"/>
              <w:marRight w:val="0"/>
              <w:marTop w:val="0"/>
              <w:marBottom w:val="0"/>
              <w:divBdr>
                <w:top w:val="none" w:sz="0" w:space="0" w:color="auto"/>
                <w:left w:val="none" w:sz="0" w:space="0" w:color="auto"/>
                <w:bottom w:val="none" w:sz="0" w:space="0" w:color="auto"/>
                <w:right w:val="none" w:sz="0" w:space="0" w:color="auto"/>
              </w:divBdr>
            </w:div>
            <w:div w:id="2122139895">
              <w:marLeft w:val="0"/>
              <w:marRight w:val="0"/>
              <w:marTop w:val="0"/>
              <w:marBottom w:val="0"/>
              <w:divBdr>
                <w:top w:val="none" w:sz="0" w:space="0" w:color="auto"/>
                <w:left w:val="none" w:sz="0" w:space="0" w:color="auto"/>
                <w:bottom w:val="none" w:sz="0" w:space="0" w:color="auto"/>
                <w:right w:val="none" w:sz="0" w:space="0" w:color="auto"/>
              </w:divBdr>
            </w:div>
            <w:div w:id="1360357277">
              <w:marLeft w:val="0"/>
              <w:marRight w:val="0"/>
              <w:marTop w:val="0"/>
              <w:marBottom w:val="0"/>
              <w:divBdr>
                <w:top w:val="none" w:sz="0" w:space="0" w:color="auto"/>
                <w:left w:val="none" w:sz="0" w:space="0" w:color="auto"/>
                <w:bottom w:val="none" w:sz="0" w:space="0" w:color="auto"/>
                <w:right w:val="none" w:sz="0" w:space="0" w:color="auto"/>
              </w:divBdr>
            </w:div>
            <w:div w:id="256059358">
              <w:marLeft w:val="0"/>
              <w:marRight w:val="0"/>
              <w:marTop w:val="0"/>
              <w:marBottom w:val="0"/>
              <w:divBdr>
                <w:top w:val="none" w:sz="0" w:space="0" w:color="auto"/>
                <w:left w:val="none" w:sz="0" w:space="0" w:color="auto"/>
                <w:bottom w:val="none" w:sz="0" w:space="0" w:color="auto"/>
                <w:right w:val="none" w:sz="0" w:space="0" w:color="auto"/>
              </w:divBdr>
            </w:div>
            <w:div w:id="42561160">
              <w:marLeft w:val="0"/>
              <w:marRight w:val="0"/>
              <w:marTop w:val="0"/>
              <w:marBottom w:val="0"/>
              <w:divBdr>
                <w:top w:val="none" w:sz="0" w:space="0" w:color="auto"/>
                <w:left w:val="none" w:sz="0" w:space="0" w:color="auto"/>
                <w:bottom w:val="none" w:sz="0" w:space="0" w:color="auto"/>
                <w:right w:val="none" w:sz="0" w:space="0" w:color="auto"/>
              </w:divBdr>
            </w:div>
            <w:div w:id="2014333851">
              <w:marLeft w:val="0"/>
              <w:marRight w:val="0"/>
              <w:marTop w:val="0"/>
              <w:marBottom w:val="0"/>
              <w:divBdr>
                <w:top w:val="none" w:sz="0" w:space="0" w:color="auto"/>
                <w:left w:val="none" w:sz="0" w:space="0" w:color="auto"/>
                <w:bottom w:val="none" w:sz="0" w:space="0" w:color="auto"/>
                <w:right w:val="none" w:sz="0" w:space="0" w:color="auto"/>
              </w:divBdr>
            </w:div>
            <w:div w:id="577440125">
              <w:marLeft w:val="0"/>
              <w:marRight w:val="0"/>
              <w:marTop w:val="0"/>
              <w:marBottom w:val="0"/>
              <w:divBdr>
                <w:top w:val="none" w:sz="0" w:space="0" w:color="auto"/>
                <w:left w:val="none" w:sz="0" w:space="0" w:color="auto"/>
                <w:bottom w:val="none" w:sz="0" w:space="0" w:color="auto"/>
                <w:right w:val="none" w:sz="0" w:space="0" w:color="auto"/>
              </w:divBdr>
            </w:div>
            <w:div w:id="290403019">
              <w:marLeft w:val="0"/>
              <w:marRight w:val="0"/>
              <w:marTop w:val="0"/>
              <w:marBottom w:val="0"/>
              <w:divBdr>
                <w:top w:val="none" w:sz="0" w:space="0" w:color="auto"/>
                <w:left w:val="none" w:sz="0" w:space="0" w:color="auto"/>
                <w:bottom w:val="none" w:sz="0" w:space="0" w:color="auto"/>
                <w:right w:val="none" w:sz="0" w:space="0" w:color="auto"/>
              </w:divBdr>
            </w:div>
            <w:div w:id="704716469">
              <w:marLeft w:val="0"/>
              <w:marRight w:val="0"/>
              <w:marTop w:val="0"/>
              <w:marBottom w:val="0"/>
              <w:divBdr>
                <w:top w:val="none" w:sz="0" w:space="0" w:color="auto"/>
                <w:left w:val="none" w:sz="0" w:space="0" w:color="auto"/>
                <w:bottom w:val="none" w:sz="0" w:space="0" w:color="auto"/>
                <w:right w:val="none" w:sz="0" w:space="0" w:color="auto"/>
              </w:divBdr>
            </w:div>
            <w:div w:id="480079999">
              <w:marLeft w:val="0"/>
              <w:marRight w:val="0"/>
              <w:marTop w:val="0"/>
              <w:marBottom w:val="0"/>
              <w:divBdr>
                <w:top w:val="none" w:sz="0" w:space="0" w:color="auto"/>
                <w:left w:val="none" w:sz="0" w:space="0" w:color="auto"/>
                <w:bottom w:val="none" w:sz="0" w:space="0" w:color="auto"/>
                <w:right w:val="none" w:sz="0" w:space="0" w:color="auto"/>
              </w:divBdr>
            </w:div>
            <w:div w:id="1915355707">
              <w:marLeft w:val="0"/>
              <w:marRight w:val="0"/>
              <w:marTop w:val="0"/>
              <w:marBottom w:val="0"/>
              <w:divBdr>
                <w:top w:val="none" w:sz="0" w:space="0" w:color="auto"/>
                <w:left w:val="none" w:sz="0" w:space="0" w:color="auto"/>
                <w:bottom w:val="none" w:sz="0" w:space="0" w:color="auto"/>
                <w:right w:val="none" w:sz="0" w:space="0" w:color="auto"/>
              </w:divBdr>
            </w:div>
            <w:div w:id="568884649">
              <w:marLeft w:val="0"/>
              <w:marRight w:val="0"/>
              <w:marTop w:val="0"/>
              <w:marBottom w:val="0"/>
              <w:divBdr>
                <w:top w:val="none" w:sz="0" w:space="0" w:color="auto"/>
                <w:left w:val="none" w:sz="0" w:space="0" w:color="auto"/>
                <w:bottom w:val="none" w:sz="0" w:space="0" w:color="auto"/>
                <w:right w:val="none" w:sz="0" w:space="0" w:color="auto"/>
              </w:divBdr>
            </w:div>
            <w:div w:id="1858736960">
              <w:marLeft w:val="0"/>
              <w:marRight w:val="0"/>
              <w:marTop w:val="0"/>
              <w:marBottom w:val="0"/>
              <w:divBdr>
                <w:top w:val="none" w:sz="0" w:space="0" w:color="auto"/>
                <w:left w:val="none" w:sz="0" w:space="0" w:color="auto"/>
                <w:bottom w:val="none" w:sz="0" w:space="0" w:color="auto"/>
                <w:right w:val="none" w:sz="0" w:space="0" w:color="auto"/>
              </w:divBdr>
            </w:div>
            <w:div w:id="2059501115">
              <w:marLeft w:val="0"/>
              <w:marRight w:val="0"/>
              <w:marTop w:val="0"/>
              <w:marBottom w:val="0"/>
              <w:divBdr>
                <w:top w:val="none" w:sz="0" w:space="0" w:color="auto"/>
                <w:left w:val="none" w:sz="0" w:space="0" w:color="auto"/>
                <w:bottom w:val="none" w:sz="0" w:space="0" w:color="auto"/>
                <w:right w:val="none" w:sz="0" w:space="0" w:color="auto"/>
              </w:divBdr>
            </w:div>
            <w:div w:id="1416441507">
              <w:marLeft w:val="0"/>
              <w:marRight w:val="0"/>
              <w:marTop w:val="0"/>
              <w:marBottom w:val="0"/>
              <w:divBdr>
                <w:top w:val="none" w:sz="0" w:space="0" w:color="auto"/>
                <w:left w:val="none" w:sz="0" w:space="0" w:color="auto"/>
                <w:bottom w:val="none" w:sz="0" w:space="0" w:color="auto"/>
                <w:right w:val="none" w:sz="0" w:space="0" w:color="auto"/>
              </w:divBdr>
            </w:div>
            <w:div w:id="1018697700">
              <w:marLeft w:val="0"/>
              <w:marRight w:val="0"/>
              <w:marTop w:val="0"/>
              <w:marBottom w:val="0"/>
              <w:divBdr>
                <w:top w:val="none" w:sz="0" w:space="0" w:color="auto"/>
                <w:left w:val="none" w:sz="0" w:space="0" w:color="auto"/>
                <w:bottom w:val="none" w:sz="0" w:space="0" w:color="auto"/>
                <w:right w:val="none" w:sz="0" w:space="0" w:color="auto"/>
              </w:divBdr>
            </w:div>
            <w:div w:id="475924794">
              <w:marLeft w:val="0"/>
              <w:marRight w:val="0"/>
              <w:marTop w:val="0"/>
              <w:marBottom w:val="0"/>
              <w:divBdr>
                <w:top w:val="none" w:sz="0" w:space="0" w:color="auto"/>
                <w:left w:val="none" w:sz="0" w:space="0" w:color="auto"/>
                <w:bottom w:val="none" w:sz="0" w:space="0" w:color="auto"/>
                <w:right w:val="none" w:sz="0" w:space="0" w:color="auto"/>
              </w:divBdr>
            </w:div>
            <w:div w:id="307561246">
              <w:marLeft w:val="0"/>
              <w:marRight w:val="0"/>
              <w:marTop w:val="0"/>
              <w:marBottom w:val="0"/>
              <w:divBdr>
                <w:top w:val="none" w:sz="0" w:space="0" w:color="auto"/>
                <w:left w:val="none" w:sz="0" w:space="0" w:color="auto"/>
                <w:bottom w:val="none" w:sz="0" w:space="0" w:color="auto"/>
                <w:right w:val="none" w:sz="0" w:space="0" w:color="auto"/>
              </w:divBdr>
            </w:div>
            <w:div w:id="619264572">
              <w:marLeft w:val="0"/>
              <w:marRight w:val="0"/>
              <w:marTop w:val="0"/>
              <w:marBottom w:val="0"/>
              <w:divBdr>
                <w:top w:val="none" w:sz="0" w:space="0" w:color="auto"/>
                <w:left w:val="none" w:sz="0" w:space="0" w:color="auto"/>
                <w:bottom w:val="none" w:sz="0" w:space="0" w:color="auto"/>
                <w:right w:val="none" w:sz="0" w:space="0" w:color="auto"/>
              </w:divBdr>
            </w:div>
            <w:div w:id="745567840">
              <w:marLeft w:val="0"/>
              <w:marRight w:val="0"/>
              <w:marTop w:val="0"/>
              <w:marBottom w:val="0"/>
              <w:divBdr>
                <w:top w:val="none" w:sz="0" w:space="0" w:color="auto"/>
                <w:left w:val="none" w:sz="0" w:space="0" w:color="auto"/>
                <w:bottom w:val="none" w:sz="0" w:space="0" w:color="auto"/>
                <w:right w:val="none" w:sz="0" w:space="0" w:color="auto"/>
              </w:divBdr>
            </w:div>
            <w:div w:id="2098401504">
              <w:marLeft w:val="0"/>
              <w:marRight w:val="0"/>
              <w:marTop w:val="0"/>
              <w:marBottom w:val="0"/>
              <w:divBdr>
                <w:top w:val="none" w:sz="0" w:space="0" w:color="auto"/>
                <w:left w:val="none" w:sz="0" w:space="0" w:color="auto"/>
                <w:bottom w:val="none" w:sz="0" w:space="0" w:color="auto"/>
                <w:right w:val="none" w:sz="0" w:space="0" w:color="auto"/>
              </w:divBdr>
            </w:div>
            <w:div w:id="2075159509">
              <w:marLeft w:val="0"/>
              <w:marRight w:val="0"/>
              <w:marTop w:val="0"/>
              <w:marBottom w:val="0"/>
              <w:divBdr>
                <w:top w:val="none" w:sz="0" w:space="0" w:color="auto"/>
                <w:left w:val="none" w:sz="0" w:space="0" w:color="auto"/>
                <w:bottom w:val="none" w:sz="0" w:space="0" w:color="auto"/>
                <w:right w:val="none" w:sz="0" w:space="0" w:color="auto"/>
              </w:divBdr>
            </w:div>
            <w:div w:id="1935630612">
              <w:marLeft w:val="0"/>
              <w:marRight w:val="0"/>
              <w:marTop w:val="0"/>
              <w:marBottom w:val="0"/>
              <w:divBdr>
                <w:top w:val="none" w:sz="0" w:space="0" w:color="auto"/>
                <w:left w:val="none" w:sz="0" w:space="0" w:color="auto"/>
                <w:bottom w:val="none" w:sz="0" w:space="0" w:color="auto"/>
                <w:right w:val="none" w:sz="0" w:space="0" w:color="auto"/>
              </w:divBdr>
            </w:div>
            <w:div w:id="1814516427">
              <w:marLeft w:val="0"/>
              <w:marRight w:val="0"/>
              <w:marTop w:val="0"/>
              <w:marBottom w:val="0"/>
              <w:divBdr>
                <w:top w:val="none" w:sz="0" w:space="0" w:color="auto"/>
                <w:left w:val="none" w:sz="0" w:space="0" w:color="auto"/>
                <w:bottom w:val="none" w:sz="0" w:space="0" w:color="auto"/>
                <w:right w:val="none" w:sz="0" w:space="0" w:color="auto"/>
              </w:divBdr>
            </w:div>
            <w:div w:id="1711538581">
              <w:marLeft w:val="0"/>
              <w:marRight w:val="0"/>
              <w:marTop w:val="0"/>
              <w:marBottom w:val="0"/>
              <w:divBdr>
                <w:top w:val="none" w:sz="0" w:space="0" w:color="auto"/>
                <w:left w:val="none" w:sz="0" w:space="0" w:color="auto"/>
                <w:bottom w:val="none" w:sz="0" w:space="0" w:color="auto"/>
                <w:right w:val="none" w:sz="0" w:space="0" w:color="auto"/>
              </w:divBdr>
            </w:div>
            <w:div w:id="1064643208">
              <w:marLeft w:val="0"/>
              <w:marRight w:val="0"/>
              <w:marTop w:val="0"/>
              <w:marBottom w:val="0"/>
              <w:divBdr>
                <w:top w:val="none" w:sz="0" w:space="0" w:color="auto"/>
                <w:left w:val="none" w:sz="0" w:space="0" w:color="auto"/>
                <w:bottom w:val="none" w:sz="0" w:space="0" w:color="auto"/>
                <w:right w:val="none" w:sz="0" w:space="0" w:color="auto"/>
              </w:divBdr>
            </w:div>
            <w:div w:id="926226498">
              <w:marLeft w:val="0"/>
              <w:marRight w:val="0"/>
              <w:marTop w:val="0"/>
              <w:marBottom w:val="0"/>
              <w:divBdr>
                <w:top w:val="none" w:sz="0" w:space="0" w:color="auto"/>
                <w:left w:val="none" w:sz="0" w:space="0" w:color="auto"/>
                <w:bottom w:val="none" w:sz="0" w:space="0" w:color="auto"/>
                <w:right w:val="none" w:sz="0" w:space="0" w:color="auto"/>
              </w:divBdr>
            </w:div>
            <w:div w:id="1034185380">
              <w:marLeft w:val="0"/>
              <w:marRight w:val="0"/>
              <w:marTop w:val="0"/>
              <w:marBottom w:val="0"/>
              <w:divBdr>
                <w:top w:val="none" w:sz="0" w:space="0" w:color="auto"/>
                <w:left w:val="none" w:sz="0" w:space="0" w:color="auto"/>
                <w:bottom w:val="none" w:sz="0" w:space="0" w:color="auto"/>
                <w:right w:val="none" w:sz="0" w:space="0" w:color="auto"/>
              </w:divBdr>
            </w:div>
            <w:div w:id="991173499">
              <w:marLeft w:val="0"/>
              <w:marRight w:val="0"/>
              <w:marTop w:val="0"/>
              <w:marBottom w:val="0"/>
              <w:divBdr>
                <w:top w:val="none" w:sz="0" w:space="0" w:color="auto"/>
                <w:left w:val="none" w:sz="0" w:space="0" w:color="auto"/>
                <w:bottom w:val="none" w:sz="0" w:space="0" w:color="auto"/>
                <w:right w:val="none" w:sz="0" w:space="0" w:color="auto"/>
              </w:divBdr>
            </w:div>
            <w:div w:id="1574388404">
              <w:marLeft w:val="0"/>
              <w:marRight w:val="0"/>
              <w:marTop w:val="0"/>
              <w:marBottom w:val="0"/>
              <w:divBdr>
                <w:top w:val="none" w:sz="0" w:space="0" w:color="auto"/>
                <w:left w:val="none" w:sz="0" w:space="0" w:color="auto"/>
                <w:bottom w:val="none" w:sz="0" w:space="0" w:color="auto"/>
                <w:right w:val="none" w:sz="0" w:space="0" w:color="auto"/>
              </w:divBdr>
            </w:div>
            <w:div w:id="324476833">
              <w:marLeft w:val="0"/>
              <w:marRight w:val="0"/>
              <w:marTop w:val="0"/>
              <w:marBottom w:val="0"/>
              <w:divBdr>
                <w:top w:val="none" w:sz="0" w:space="0" w:color="auto"/>
                <w:left w:val="none" w:sz="0" w:space="0" w:color="auto"/>
                <w:bottom w:val="none" w:sz="0" w:space="0" w:color="auto"/>
                <w:right w:val="none" w:sz="0" w:space="0" w:color="auto"/>
              </w:divBdr>
            </w:div>
            <w:div w:id="98525537">
              <w:marLeft w:val="0"/>
              <w:marRight w:val="0"/>
              <w:marTop w:val="0"/>
              <w:marBottom w:val="0"/>
              <w:divBdr>
                <w:top w:val="none" w:sz="0" w:space="0" w:color="auto"/>
                <w:left w:val="none" w:sz="0" w:space="0" w:color="auto"/>
                <w:bottom w:val="none" w:sz="0" w:space="0" w:color="auto"/>
                <w:right w:val="none" w:sz="0" w:space="0" w:color="auto"/>
              </w:divBdr>
            </w:div>
            <w:div w:id="1684042576">
              <w:marLeft w:val="0"/>
              <w:marRight w:val="0"/>
              <w:marTop w:val="0"/>
              <w:marBottom w:val="0"/>
              <w:divBdr>
                <w:top w:val="none" w:sz="0" w:space="0" w:color="auto"/>
                <w:left w:val="none" w:sz="0" w:space="0" w:color="auto"/>
                <w:bottom w:val="none" w:sz="0" w:space="0" w:color="auto"/>
                <w:right w:val="none" w:sz="0" w:space="0" w:color="auto"/>
              </w:divBdr>
            </w:div>
            <w:div w:id="1563174638">
              <w:marLeft w:val="0"/>
              <w:marRight w:val="0"/>
              <w:marTop w:val="0"/>
              <w:marBottom w:val="0"/>
              <w:divBdr>
                <w:top w:val="none" w:sz="0" w:space="0" w:color="auto"/>
                <w:left w:val="none" w:sz="0" w:space="0" w:color="auto"/>
                <w:bottom w:val="none" w:sz="0" w:space="0" w:color="auto"/>
                <w:right w:val="none" w:sz="0" w:space="0" w:color="auto"/>
              </w:divBdr>
            </w:div>
            <w:div w:id="88157566">
              <w:marLeft w:val="0"/>
              <w:marRight w:val="0"/>
              <w:marTop w:val="0"/>
              <w:marBottom w:val="0"/>
              <w:divBdr>
                <w:top w:val="none" w:sz="0" w:space="0" w:color="auto"/>
                <w:left w:val="none" w:sz="0" w:space="0" w:color="auto"/>
                <w:bottom w:val="none" w:sz="0" w:space="0" w:color="auto"/>
                <w:right w:val="none" w:sz="0" w:space="0" w:color="auto"/>
              </w:divBdr>
            </w:div>
            <w:div w:id="1406757973">
              <w:marLeft w:val="0"/>
              <w:marRight w:val="0"/>
              <w:marTop w:val="0"/>
              <w:marBottom w:val="0"/>
              <w:divBdr>
                <w:top w:val="none" w:sz="0" w:space="0" w:color="auto"/>
                <w:left w:val="none" w:sz="0" w:space="0" w:color="auto"/>
                <w:bottom w:val="none" w:sz="0" w:space="0" w:color="auto"/>
                <w:right w:val="none" w:sz="0" w:space="0" w:color="auto"/>
              </w:divBdr>
            </w:div>
            <w:div w:id="756903341">
              <w:marLeft w:val="0"/>
              <w:marRight w:val="0"/>
              <w:marTop w:val="0"/>
              <w:marBottom w:val="0"/>
              <w:divBdr>
                <w:top w:val="none" w:sz="0" w:space="0" w:color="auto"/>
                <w:left w:val="none" w:sz="0" w:space="0" w:color="auto"/>
                <w:bottom w:val="none" w:sz="0" w:space="0" w:color="auto"/>
                <w:right w:val="none" w:sz="0" w:space="0" w:color="auto"/>
              </w:divBdr>
            </w:div>
            <w:div w:id="1039629679">
              <w:marLeft w:val="0"/>
              <w:marRight w:val="0"/>
              <w:marTop w:val="0"/>
              <w:marBottom w:val="0"/>
              <w:divBdr>
                <w:top w:val="none" w:sz="0" w:space="0" w:color="auto"/>
                <w:left w:val="none" w:sz="0" w:space="0" w:color="auto"/>
                <w:bottom w:val="none" w:sz="0" w:space="0" w:color="auto"/>
                <w:right w:val="none" w:sz="0" w:space="0" w:color="auto"/>
              </w:divBdr>
            </w:div>
            <w:div w:id="1090009529">
              <w:marLeft w:val="0"/>
              <w:marRight w:val="0"/>
              <w:marTop w:val="0"/>
              <w:marBottom w:val="0"/>
              <w:divBdr>
                <w:top w:val="none" w:sz="0" w:space="0" w:color="auto"/>
                <w:left w:val="none" w:sz="0" w:space="0" w:color="auto"/>
                <w:bottom w:val="none" w:sz="0" w:space="0" w:color="auto"/>
                <w:right w:val="none" w:sz="0" w:space="0" w:color="auto"/>
              </w:divBdr>
            </w:div>
            <w:div w:id="24596437">
              <w:marLeft w:val="0"/>
              <w:marRight w:val="0"/>
              <w:marTop w:val="0"/>
              <w:marBottom w:val="0"/>
              <w:divBdr>
                <w:top w:val="none" w:sz="0" w:space="0" w:color="auto"/>
                <w:left w:val="none" w:sz="0" w:space="0" w:color="auto"/>
                <w:bottom w:val="none" w:sz="0" w:space="0" w:color="auto"/>
                <w:right w:val="none" w:sz="0" w:space="0" w:color="auto"/>
              </w:divBdr>
            </w:div>
            <w:div w:id="1274752763">
              <w:marLeft w:val="0"/>
              <w:marRight w:val="0"/>
              <w:marTop w:val="0"/>
              <w:marBottom w:val="0"/>
              <w:divBdr>
                <w:top w:val="none" w:sz="0" w:space="0" w:color="auto"/>
                <w:left w:val="none" w:sz="0" w:space="0" w:color="auto"/>
                <w:bottom w:val="none" w:sz="0" w:space="0" w:color="auto"/>
                <w:right w:val="none" w:sz="0" w:space="0" w:color="auto"/>
              </w:divBdr>
            </w:div>
            <w:div w:id="1703171391">
              <w:marLeft w:val="0"/>
              <w:marRight w:val="0"/>
              <w:marTop w:val="0"/>
              <w:marBottom w:val="0"/>
              <w:divBdr>
                <w:top w:val="none" w:sz="0" w:space="0" w:color="auto"/>
                <w:left w:val="none" w:sz="0" w:space="0" w:color="auto"/>
                <w:bottom w:val="none" w:sz="0" w:space="0" w:color="auto"/>
                <w:right w:val="none" w:sz="0" w:space="0" w:color="auto"/>
              </w:divBdr>
            </w:div>
            <w:div w:id="65760874">
              <w:marLeft w:val="0"/>
              <w:marRight w:val="0"/>
              <w:marTop w:val="0"/>
              <w:marBottom w:val="0"/>
              <w:divBdr>
                <w:top w:val="none" w:sz="0" w:space="0" w:color="auto"/>
                <w:left w:val="none" w:sz="0" w:space="0" w:color="auto"/>
                <w:bottom w:val="none" w:sz="0" w:space="0" w:color="auto"/>
                <w:right w:val="none" w:sz="0" w:space="0" w:color="auto"/>
              </w:divBdr>
            </w:div>
            <w:div w:id="182403003">
              <w:marLeft w:val="0"/>
              <w:marRight w:val="0"/>
              <w:marTop w:val="0"/>
              <w:marBottom w:val="0"/>
              <w:divBdr>
                <w:top w:val="none" w:sz="0" w:space="0" w:color="auto"/>
                <w:left w:val="none" w:sz="0" w:space="0" w:color="auto"/>
                <w:bottom w:val="none" w:sz="0" w:space="0" w:color="auto"/>
                <w:right w:val="none" w:sz="0" w:space="0" w:color="auto"/>
              </w:divBdr>
            </w:div>
            <w:div w:id="2090885124">
              <w:marLeft w:val="0"/>
              <w:marRight w:val="0"/>
              <w:marTop w:val="0"/>
              <w:marBottom w:val="0"/>
              <w:divBdr>
                <w:top w:val="none" w:sz="0" w:space="0" w:color="auto"/>
                <w:left w:val="none" w:sz="0" w:space="0" w:color="auto"/>
                <w:bottom w:val="none" w:sz="0" w:space="0" w:color="auto"/>
                <w:right w:val="none" w:sz="0" w:space="0" w:color="auto"/>
              </w:divBdr>
            </w:div>
            <w:div w:id="785345791">
              <w:marLeft w:val="0"/>
              <w:marRight w:val="0"/>
              <w:marTop w:val="0"/>
              <w:marBottom w:val="0"/>
              <w:divBdr>
                <w:top w:val="none" w:sz="0" w:space="0" w:color="auto"/>
                <w:left w:val="none" w:sz="0" w:space="0" w:color="auto"/>
                <w:bottom w:val="none" w:sz="0" w:space="0" w:color="auto"/>
                <w:right w:val="none" w:sz="0" w:space="0" w:color="auto"/>
              </w:divBdr>
            </w:div>
            <w:div w:id="543058728">
              <w:marLeft w:val="0"/>
              <w:marRight w:val="0"/>
              <w:marTop w:val="0"/>
              <w:marBottom w:val="0"/>
              <w:divBdr>
                <w:top w:val="none" w:sz="0" w:space="0" w:color="auto"/>
                <w:left w:val="none" w:sz="0" w:space="0" w:color="auto"/>
                <w:bottom w:val="none" w:sz="0" w:space="0" w:color="auto"/>
                <w:right w:val="none" w:sz="0" w:space="0" w:color="auto"/>
              </w:divBdr>
            </w:div>
            <w:div w:id="27226346">
              <w:marLeft w:val="0"/>
              <w:marRight w:val="0"/>
              <w:marTop w:val="0"/>
              <w:marBottom w:val="0"/>
              <w:divBdr>
                <w:top w:val="none" w:sz="0" w:space="0" w:color="auto"/>
                <w:left w:val="none" w:sz="0" w:space="0" w:color="auto"/>
                <w:bottom w:val="none" w:sz="0" w:space="0" w:color="auto"/>
                <w:right w:val="none" w:sz="0" w:space="0" w:color="auto"/>
              </w:divBdr>
            </w:div>
            <w:div w:id="1940870897">
              <w:marLeft w:val="0"/>
              <w:marRight w:val="0"/>
              <w:marTop w:val="0"/>
              <w:marBottom w:val="0"/>
              <w:divBdr>
                <w:top w:val="none" w:sz="0" w:space="0" w:color="auto"/>
                <w:left w:val="none" w:sz="0" w:space="0" w:color="auto"/>
                <w:bottom w:val="none" w:sz="0" w:space="0" w:color="auto"/>
                <w:right w:val="none" w:sz="0" w:space="0" w:color="auto"/>
              </w:divBdr>
            </w:div>
            <w:div w:id="31854803">
              <w:marLeft w:val="0"/>
              <w:marRight w:val="0"/>
              <w:marTop w:val="0"/>
              <w:marBottom w:val="0"/>
              <w:divBdr>
                <w:top w:val="none" w:sz="0" w:space="0" w:color="auto"/>
                <w:left w:val="none" w:sz="0" w:space="0" w:color="auto"/>
                <w:bottom w:val="none" w:sz="0" w:space="0" w:color="auto"/>
                <w:right w:val="none" w:sz="0" w:space="0" w:color="auto"/>
              </w:divBdr>
            </w:div>
            <w:div w:id="188420189">
              <w:marLeft w:val="0"/>
              <w:marRight w:val="0"/>
              <w:marTop w:val="0"/>
              <w:marBottom w:val="0"/>
              <w:divBdr>
                <w:top w:val="none" w:sz="0" w:space="0" w:color="auto"/>
                <w:left w:val="none" w:sz="0" w:space="0" w:color="auto"/>
                <w:bottom w:val="none" w:sz="0" w:space="0" w:color="auto"/>
                <w:right w:val="none" w:sz="0" w:space="0" w:color="auto"/>
              </w:divBdr>
            </w:div>
            <w:div w:id="1330475143">
              <w:marLeft w:val="0"/>
              <w:marRight w:val="0"/>
              <w:marTop w:val="0"/>
              <w:marBottom w:val="0"/>
              <w:divBdr>
                <w:top w:val="none" w:sz="0" w:space="0" w:color="auto"/>
                <w:left w:val="none" w:sz="0" w:space="0" w:color="auto"/>
                <w:bottom w:val="none" w:sz="0" w:space="0" w:color="auto"/>
                <w:right w:val="none" w:sz="0" w:space="0" w:color="auto"/>
              </w:divBdr>
            </w:div>
            <w:div w:id="423693718">
              <w:marLeft w:val="0"/>
              <w:marRight w:val="0"/>
              <w:marTop w:val="0"/>
              <w:marBottom w:val="0"/>
              <w:divBdr>
                <w:top w:val="none" w:sz="0" w:space="0" w:color="auto"/>
                <w:left w:val="none" w:sz="0" w:space="0" w:color="auto"/>
                <w:bottom w:val="none" w:sz="0" w:space="0" w:color="auto"/>
                <w:right w:val="none" w:sz="0" w:space="0" w:color="auto"/>
              </w:divBdr>
            </w:div>
            <w:div w:id="1346438042">
              <w:marLeft w:val="0"/>
              <w:marRight w:val="0"/>
              <w:marTop w:val="0"/>
              <w:marBottom w:val="0"/>
              <w:divBdr>
                <w:top w:val="none" w:sz="0" w:space="0" w:color="auto"/>
                <w:left w:val="none" w:sz="0" w:space="0" w:color="auto"/>
                <w:bottom w:val="none" w:sz="0" w:space="0" w:color="auto"/>
                <w:right w:val="none" w:sz="0" w:space="0" w:color="auto"/>
              </w:divBdr>
            </w:div>
            <w:div w:id="556549468">
              <w:marLeft w:val="0"/>
              <w:marRight w:val="0"/>
              <w:marTop w:val="0"/>
              <w:marBottom w:val="0"/>
              <w:divBdr>
                <w:top w:val="none" w:sz="0" w:space="0" w:color="auto"/>
                <w:left w:val="none" w:sz="0" w:space="0" w:color="auto"/>
                <w:bottom w:val="none" w:sz="0" w:space="0" w:color="auto"/>
                <w:right w:val="none" w:sz="0" w:space="0" w:color="auto"/>
              </w:divBdr>
            </w:div>
            <w:div w:id="1962026641">
              <w:marLeft w:val="0"/>
              <w:marRight w:val="0"/>
              <w:marTop w:val="0"/>
              <w:marBottom w:val="0"/>
              <w:divBdr>
                <w:top w:val="none" w:sz="0" w:space="0" w:color="auto"/>
                <w:left w:val="none" w:sz="0" w:space="0" w:color="auto"/>
                <w:bottom w:val="none" w:sz="0" w:space="0" w:color="auto"/>
                <w:right w:val="none" w:sz="0" w:space="0" w:color="auto"/>
              </w:divBdr>
            </w:div>
            <w:div w:id="692998799">
              <w:marLeft w:val="0"/>
              <w:marRight w:val="0"/>
              <w:marTop w:val="0"/>
              <w:marBottom w:val="0"/>
              <w:divBdr>
                <w:top w:val="none" w:sz="0" w:space="0" w:color="auto"/>
                <w:left w:val="none" w:sz="0" w:space="0" w:color="auto"/>
                <w:bottom w:val="none" w:sz="0" w:space="0" w:color="auto"/>
                <w:right w:val="none" w:sz="0" w:space="0" w:color="auto"/>
              </w:divBdr>
            </w:div>
            <w:div w:id="1459488783">
              <w:marLeft w:val="0"/>
              <w:marRight w:val="0"/>
              <w:marTop w:val="0"/>
              <w:marBottom w:val="0"/>
              <w:divBdr>
                <w:top w:val="none" w:sz="0" w:space="0" w:color="auto"/>
                <w:left w:val="none" w:sz="0" w:space="0" w:color="auto"/>
                <w:bottom w:val="none" w:sz="0" w:space="0" w:color="auto"/>
                <w:right w:val="none" w:sz="0" w:space="0" w:color="auto"/>
              </w:divBdr>
            </w:div>
            <w:div w:id="963077745">
              <w:marLeft w:val="0"/>
              <w:marRight w:val="0"/>
              <w:marTop w:val="0"/>
              <w:marBottom w:val="0"/>
              <w:divBdr>
                <w:top w:val="none" w:sz="0" w:space="0" w:color="auto"/>
                <w:left w:val="none" w:sz="0" w:space="0" w:color="auto"/>
                <w:bottom w:val="none" w:sz="0" w:space="0" w:color="auto"/>
                <w:right w:val="none" w:sz="0" w:space="0" w:color="auto"/>
              </w:divBdr>
            </w:div>
            <w:div w:id="373845829">
              <w:marLeft w:val="0"/>
              <w:marRight w:val="0"/>
              <w:marTop w:val="0"/>
              <w:marBottom w:val="0"/>
              <w:divBdr>
                <w:top w:val="none" w:sz="0" w:space="0" w:color="auto"/>
                <w:left w:val="none" w:sz="0" w:space="0" w:color="auto"/>
                <w:bottom w:val="none" w:sz="0" w:space="0" w:color="auto"/>
                <w:right w:val="none" w:sz="0" w:space="0" w:color="auto"/>
              </w:divBdr>
            </w:div>
            <w:div w:id="1406679920">
              <w:marLeft w:val="0"/>
              <w:marRight w:val="0"/>
              <w:marTop w:val="0"/>
              <w:marBottom w:val="0"/>
              <w:divBdr>
                <w:top w:val="none" w:sz="0" w:space="0" w:color="auto"/>
                <w:left w:val="none" w:sz="0" w:space="0" w:color="auto"/>
                <w:bottom w:val="none" w:sz="0" w:space="0" w:color="auto"/>
                <w:right w:val="none" w:sz="0" w:space="0" w:color="auto"/>
              </w:divBdr>
            </w:div>
            <w:div w:id="1484463949">
              <w:marLeft w:val="0"/>
              <w:marRight w:val="0"/>
              <w:marTop w:val="0"/>
              <w:marBottom w:val="0"/>
              <w:divBdr>
                <w:top w:val="none" w:sz="0" w:space="0" w:color="auto"/>
                <w:left w:val="none" w:sz="0" w:space="0" w:color="auto"/>
                <w:bottom w:val="none" w:sz="0" w:space="0" w:color="auto"/>
                <w:right w:val="none" w:sz="0" w:space="0" w:color="auto"/>
              </w:divBdr>
            </w:div>
            <w:div w:id="1709454894">
              <w:marLeft w:val="0"/>
              <w:marRight w:val="0"/>
              <w:marTop w:val="0"/>
              <w:marBottom w:val="0"/>
              <w:divBdr>
                <w:top w:val="none" w:sz="0" w:space="0" w:color="auto"/>
                <w:left w:val="none" w:sz="0" w:space="0" w:color="auto"/>
                <w:bottom w:val="none" w:sz="0" w:space="0" w:color="auto"/>
                <w:right w:val="none" w:sz="0" w:space="0" w:color="auto"/>
              </w:divBdr>
            </w:div>
            <w:div w:id="359865734">
              <w:marLeft w:val="0"/>
              <w:marRight w:val="0"/>
              <w:marTop w:val="0"/>
              <w:marBottom w:val="0"/>
              <w:divBdr>
                <w:top w:val="none" w:sz="0" w:space="0" w:color="auto"/>
                <w:left w:val="none" w:sz="0" w:space="0" w:color="auto"/>
                <w:bottom w:val="none" w:sz="0" w:space="0" w:color="auto"/>
                <w:right w:val="none" w:sz="0" w:space="0" w:color="auto"/>
              </w:divBdr>
            </w:div>
            <w:div w:id="1086879249">
              <w:marLeft w:val="0"/>
              <w:marRight w:val="0"/>
              <w:marTop w:val="0"/>
              <w:marBottom w:val="0"/>
              <w:divBdr>
                <w:top w:val="none" w:sz="0" w:space="0" w:color="auto"/>
                <w:left w:val="none" w:sz="0" w:space="0" w:color="auto"/>
                <w:bottom w:val="none" w:sz="0" w:space="0" w:color="auto"/>
                <w:right w:val="none" w:sz="0" w:space="0" w:color="auto"/>
              </w:divBdr>
            </w:div>
            <w:div w:id="676923853">
              <w:marLeft w:val="0"/>
              <w:marRight w:val="0"/>
              <w:marTop w:val="0"/>
              <w:marBottom w:val="0"/>
              <w:divBdr>
                <w:top w:val="none" w:sz="0" w:space="0" w:color="auto"/>
                <w:left w:val="none" w:sz="0" w:space="0" w:color="auto"/>
                <w:bottom w:val="none" w:sz="0" w:space="0" w:color="auto"/>
                <w:right w:val="none" w:sz="0" w:space="0" w:color="auto"/>
              </w:divBdr>
            </w:div>
            <w:div w:id="2124688143">
              <w:marLeft w:val="0"/>
              <w:marRight w:val="0"/>
              <w:marTop w:val="0"/>
              <w:marBottom w:val="0"/>
              <w:divBdr>
                <w:top w:val="none" w:sz="0" w:space="0" w:color="auto"/>
                <w:left w:val="none" w:sz="0" w:space="0" w:color="auto"/>
                <w:bottom w:val="none" w:sz="0" w:space="0" w:color="auto"/>
                <w:right w:val="none" w:sz="0" w:space="0" w:color="auto"/>
              </w:divBdr>
            </w:div>
            <w:div w:id="41491224">
              <w:marLeft w:val="0"/>
              <w:marRight w:val="0"/>
              <w:marTop w:val="0"/>
              <w:marBottom w:val="0"/>
              <w:divBdr>
                <w:top w:val="none" w:sz="0" w:space="0" w:color="auto"/>
                <w:left w:val="none" w:sz="0" w:space="0" w:color="auto"/>
                <w:bottom w:val="none" w:sz="0" w:space="0" w:color="auto"/>
                <w:right w:val="none" w:sz="0" w:space="0" w:color="auto"/>
              </w:divBdr>
            </w:div>
            <w:div w:id="1954554543">
              <w:marLeft w:val="0"/>
              <w:marRight w:val="0"/>
              <w:marTop w:val="0"/>
              <w:marBottom w:val="0"/>
              <w:divBdr>
                <w:top w:val="none" w:sz="0" w:space="0" w:color="auto"/>
                <w:left w:val="none" w:sz="0" w:space="0" w:color="auto"/>
                <w:bottom w:val="none" w:sz="0" w:space="0" w:color="auto"/>
                <w:right w:val="none" w:sz="0" w:space="0" w:color="auto"/>
              </w:divBdr>
            </w:div>
            <w:div w:id="378825604">
              <w:marLeft w:val="0"/>
              <w:marRight w:val="0"/>
              <w:marTop w:val="0"/>
              <w:marBottom w:val="0"/>
              <w:divBdr>
                <w:top w:val="none" w:sz="0" w:space="0" w:color="auto"/>
                <w:left w:val="none" w:sz="0" w:space="0" w:color="auto"/>
                <w:bottom w:val="none" w:sz="0" w:space="0" w:color="auto"/>
                <w:right w:val="none" w:sz="0" w:space="0" w:color="auto"/>
              </w:divBdr>
            </w:div>
            <w:div w:id="1067999113">
              <w:marLeft w:val="0"/>
              <w:marRight w:val="0"/>
              <w:marTop w:val="0"/>
              <w:marBottom w:val="0"/>
              <w:divBdr>
                <w:top w:val="none" w:sz="0" w:space="0" w:color="auto"/>
                <w:left w:val="none" w:sz="0" w:space="0" w:color="auto"/>
                <w:bottom w:val="none" w:sz="0" w:space="0" w:color="auto"/>
                <w:right w:val="none" w:sz="0" w:space="0" w:color="auto"/>
              </w:divBdr>
            </w:div>
            <w:div w:id="683673626">
              <w:marLeft w:val="0"/>
              <w:marRight w:val="0"/>
              <w:marTop w:val="0"/>
              <w:marBottom w:val="0"/>
              <w:divBdr>
                <w:top w:val="none" w:sz="0" w:space="0" w:color="auto"/>
                <w:left w:val="none" w:sz="0" w:space="0" w:color="auto"/>
                <w:bottom w:val="none" w:sz="0" w:space="0" w:color="auto"/>
                <w:right w:val="none" w:sz="0" w:space="0" w:color="auto"/>
              </w:divBdr>
            </w:div>
            <w:div w:id="1323969732">
              <w:marLeft w:val="0"/>
              <w:marRight w:val="0"/>
              <w:marTop w:val="0"/>
              <w:marBottom w:val="0"/>
              <w:divBdr>
                <w:top w:val="none" w:sz="0" w:space="0" w:color="auto"/>
                <w:left w:val="none" w:sz="0" w:space="0" w:color="auto"/>
                <w:bottom w:val="none" w:sz="0" w:space="0" w:color="auto"/>
                <w:right w:val="none" w:sz="0" w:space="0" w:color="auto"/>
              </w:divBdr>
            </w:div>
            <w:div w:id="1732774135">
              <w:marLeft w:val="0"/>
              <w:marRight w:val="0"/>
              <w:marTop w:val="0"/>
              <w:marBottom w:val="0"/>
              <w:divBdr>
                <w:top w:val="none" w:sz="0" w:space="0" w:color="auto"/>
                <w:left w:val="none" w:sz="0" w:space="0" w:color="auto"/>
                <w:bottom w:val="none" w:sz="0" w:space="0" w:color="auto"/>
                <w:right w:val="none" w:sz="0" w:space="0" w:color="auto"/>
              </w:divBdr>
            </w:div>
            <w:div w:id="65107094">
              <w:marLeft w:val="0"/>
              <w:marRight w:val="0"/>
              <w:marTop w:val="0"/>
              <w:marBottom w:val="0"/>
              <w:divBdr>
                <w:top w:val="none" w:sz="0" w:space="0" w:color="auto"/>
                <w:left w:val="none" w:sz="0" w:space="0" w:color="auto"/>
                <w:bottom w:val="none" w:sz="0" w:space="0" w:color="auto"/>
                <w:right w:val="none" w:sz="0" w:space="0" w:color="auto"/>
              </w:divBdr>
            </w:div>
            <w:div w:id="1233468940">
              <w:marLeft w:val="0"/>
              <w:marRight w:val="0"/>
              <w:marTop w:val="0"/>
              <w:marBottom w:val="0"/>
              <w:divBdr>
                <w:top w:val="none" w:sz="0" w:space="0" w:color="auto"/>
                <w:left w:val="none" w:sz="0" w:space="0" w:color="auto"/>
                <w:bottom w:val="none" w:sz="0" w:space="0" w:color="auto"/>
                <w:right w:val="none" w:sz="0" w:space="0" w:color="auto"/>
              </w:divBdr>
            </w:div>
            <w:div w:id="1689135330">
              <w:marLeft w:val="0"/>
              <w:marRight w:val="0"/>
              <w:marTop w:val="0"/>
              <w:marBottom w:val="0"/>
              <w:divBdr>
                <w:top w:val="none" w:sz="0" w:space="0" w:color="auto"/>
                <w:left w:val="none" w:sz="0" w:space="0" w:color="auto"/>
                <w:bottom w:val="none" w:sz="0" w:space="0" w:color="auto"/>
                <w:right w:val="none" w:sz="0" w:space="0" w:color="auto"/>
              </w:divBdr>
            </w:div>
            <w:div w:id="1909225725">
              <w:marLeft w:val="0"/>
              <w:marRight w:val="0"/>
              <w:marTop w:val="0"/>
              <w:marBottom w:val="0"/>
              <w:divBdr>
                <w:top w:val="none" w:sz="0" w:space="0" w:color="auto"/>
                <w:left w:val="none" w:sz="0" w:space="0" w:color="auto"/>
                <w:bottom w:val="none" w:sz="0" w:space="0" w:color="auto"/>
                <w:right w:val="none" w:sz="0" w:space="0" w:color="auto"/>
              </w:divBdr>
            </w:div>
            <w:div w:id="839003862">
              <w:marLeft w:val="0"/>
              <w:marRight w:val="0"/>
              <w:marTop w:val="0"/>
              <w:marBottom w:val="0"/>
              <w:divBdr>
                <w:top w:val="none" w:sz="0" w:space="0" w:color="auto"/>
                <w:left w:val="none" w:sz="0" w:space="0" w:color="auto"/>
                <w:bottom w:val="none" w:sz="0" w:space="0" w:color="auto"/>
                <w:right w:val="none" w:sz="0" w:space="0" w:color="auto"/>
              </w:divBdr>
            </w:div>
            <w:div w:id="1749426482">
              <w:marLeft w:val="0"/>
              <w:marRight w:val="0"/>
              <w:marTop w:val="0"/>
              <w:marBottom w:val="0"/>
              <w:divBdr>
                <w:top w:val="none" w:sz="0" w:space="0" w:color="auto"/>
                <w:left w:val="none" w:sz="0" w:space="0" w:color="auto"/>
                <w:bottom w:val="none" w:sz="0" w:space="0" w:color="auto"/>
                <w:right w:val="none" w:sz="0" w:space="0" w:color="auto"/>
              </w:divBdr>
            </w:div>
            <w:div w:id="214969116">
              <w:marLeft w:val="0"/>
              <w:marRight w:val="0"/>
              <w:marTop w:val="0"/>
              <w:marBottom w:val="0"/>
              <w:divBdr>
                <w:top w:val="none" w:sz="0" w:space="0" w:color="auto"/>
                <w:left w:val="none" w:sz="0" w:space="0" w:color="auto"/>
                <w:bottom w:val="none" w:sz="0" w:space="0" w:color="auto"/>
                <w:right w:val="none" w:sz="0" w:space="0" w:color="auto"/>
              </w:divBdr>
            </w:div>
            <w:div w:id="1864778743">
              <w:marLeft w:val="0"/>
              <w:marRight w:val="0"/>
              <w:marTop w:val="0"/>
              <w:marBottom w:val="0"/>
              <w:divBdr>
                <w:top w:val="none" w:sz="0" w:space="0" w:color="auto"/>
                <w:left w:val="none" w:sz="0" w:space="0" w:color="auto"/>
                <w:bottom w:val="none" w:sz="0" w:space="0" w:color="auto"/>
                <w:right w:val="none" w:sz="0" w:space="0" w:color="auto"/>
              </w:divBdr>
            </w:div>
            <w:div w:id="491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1058">
      <w:bodyDiv w:val="1"/>
      <w:marLeft w:val="0"/>
      <w:marRight w:val="0"/>
      <w:marTop w:val="0"/>
      <w:marBottom w:val="0"/>
      <w:divBdr>
        <w:top w:val="none" w:sz="0" w:space="0" w:color="auto"/>
        <w:left w:val="none" w:sz="0" w:space="0" w:color="auto"/>
        <w:bottom w:val="none" w:sz="0" w:space="0" w:color="auto"/>
        <w:right w:val="none" w:sz="0" w:space="0" w:color="auto"/>
      </w:divBdr>
      <w:divsChild>
        <w:div w:id="770781948">
          <w:marLeft w:val="0"/>
          <w:marRight w:val="0"/>
          <w:marTop w:val="0"/>
          <w:marBottom w:val="0"/>
          <w:divBdr>
            <w:top w:val="none" w:sz="0" w:space="0" w:color="auto"/>
            <w:left w:val="none" w:sz="0" w:space="0" w:color="auto"/>
            <w:bottom w:val="none" w:sz="0" w:space="0" w:color="auto"/>
            <w:right w:val="none" w:sz="0" w:space="0" w:color="auto"/>
          </w:divBdr>
          <w:divsChild>
            <w:div w:id="637296221">
              <w:marLeft w:val="0"/>
              <w:marRight w:val="0"/>
              <w:marTop w:val="0"/>
              <w:marBottom w:val="0"/>
              <w:divBdr>
                <w:top w:val="none" w:sz="0" w:space="0" w:color="auto"/>
                <w:left w:val="none" w:sz="0" w:space="0" w:color="auto"/>
                <w:bottom w:val="none" w:sz="0" w:space="0" w:color="auto"/>
                <w:right w:val="none" w:sz="0" w:space="0" w:color="auto"/>
              </w:divBdr>
            </w:div>
            <w:div w:id="684863955">
              <w:marLeft w:val="0"/>
              <w:marRight w:val="0"/>
              <w:marTop w:val="0"/>
              <w:marBottom w:val="0"/>
              <w:divBdr>
                <w:top w:val="none" w:sz="0" w:space="0" w:color="auto"/>
                <w:left w:val="none" w:sz="0" w:space="0" w:color="auto"/>
                <w:bottom w:val="none" w:sz="0" w:space="0" w:color="auto"/>
                <w:right w:val="none" w:sz="0" w:space="0" w:color="auto"/>
              </w:divBdr>
            </w:div>
            <w:div w:id="333610866">
              <w:marLeft w:val="0"/>
              <w:marRight w:val="0"/>
              <w:marTop w:val="0"/>
              <w:marBottom w:val="0"/>
              <w:divBdr>
                <w:top w:val="none" w:sz="0" w:space="0" w:color="auto"/>
                <w:left w:val="none" w:sz="0" w:space="0" w:color="auto"/>
                <w:bottom w:val="none" w:sz="0" w:space="0" w:color="auto"/>
                <w:right w:val="none" w:sz="0" w:space="0" w:color="auto"/>
              </w:divBdr>
            </w:div>
            <w:div w:id="1687752011">
              <w:marLeft w:val="0"/>
              <w:marRight w:val="0"/>
              <w:marTop w:val="0"/>
              <w:marBottom w:val="0"/>
              <w:divBdr>
                <w:top w:val="none" w:sz="0" w:space="0" w:color="auto"/>
                <w:left w:val="none" w:sz="0" w:space="0" w:color="auto"/>
                <w:bottom w:val="none" w:sz="0" w:space="0" w:color="auto"/>
                <w:right w:val="none" w:sz="0" w:space="0" w:color="auto"/>
              </w:divBdr>
            </w:div>
            <w:div w:id="102576291">
              <w:marLeft w:val="0"/>
              <w:marRight w:val="0"/>
              <w:marTop w:val="0"/>
              <w:marBottom w:val="0"/>
              <w:divBdr>
                <w:top w:val="none" w:sz="0" w:space="0" w:color="auto"/>
                <w:left w:val="none" w:sz="0" w:space="0" w:color="auto"/>
                <w:bottom w:val="none" w:sz="0" w:space="0" w:color="auto"/>
                <w:right w:val="none" w:sz="0" w:space="0" w:color="auto"/>
              </w:divBdr>
            </w:div>
            <w:div w:id="2072540795">
              <w:marLeft w:val="0"/>
              <w:marRight w:val="0"/>
              <w:marTop w:val="0"/>
              <w:marBottom w:val="0"/>
              <w:divBdr>
                <w:top w:val="none" w:sz="0" w:space="0" w:color="auto"/>
                <w:left w:val="none" w:sz="0" w:space="0" w:color="auto"/>
                <w:bottom w:val="none" w:sz="0" w:space="0" w:color="auto"/>
                <w:right w:val="none" w:sz="0" w:space="0" w:color="auto"/>
              </w:divBdr>
            </w:div>
            <w:div w:id="30766482">
              <w:marLeft w:val="0"/>
              <w:marRight w:val="0"/>
              <w:marTop w:val="0"/>
              <w:marBottom w:val="0"/>
              <w:divBdr>
                <w:top w:val="none" w:sz="0" w:space="0" w:color="auto"/>
                <w:left w:val="none" w:sz="0" w:space="0" w:color="auto"/>
                <w:bottom w:val="none" w:sz="0" w:space="0" w:color="auto"/>
                <w:right w:val="none" w:sz="0" w:space="0" w:color="auto"/>
              </w:divBdr>
            </w:div>
            <w:div w:id="222913954">
              <w:marLeft w:val="0"/>
              <w:marRight w:val="0"/>
              <w:marTop w:val="0"/>
              <w:marBottom w:val="0"/>
              <w:divBdr>
                <w:top w:val="none" w:sz="0" w:space="0" w:color="auto"/>
                <w:left w:val="none" w:sz="0" w:space="0" w:color="auto"/>
                <w:bottom w:val="none" w:sz="0" w:space="0" w:color="auto"/>
                <w:right w:val="none" w:sz="0" w:space="0" w:color="auto"/>
              </w:divBdr>
            </w:div>
            <w:div w:id="551310822">
              <w:marLeft w:val="0"/>
              <w:marRight w:val="0"/>
              <w:marTop w:val="0"/>
              <w:marBottom w:val="0"/>
              <w:divBdr>
                <w:top w:val="none" w:sz="0" w:space="0" w:color="auto"/>
                <w:left w:val="none" w:sz="0" w:space="0" w:color="auto"/>
                <w:bottom w:val="none" w:sz="0" w:space="0" w:color="auto"/>
                <w:right w:val="none" w:sz="0" w:space="0" w:color="auto"/>
              </w:divBdr>
            </w:div>
            <w:div w:id="72163876">
              <w:marLeft w:val="0"/>
              <w:marRight w:val="0"/>
              <w:marTop w:val="0"/>
              <w:marBottom w:val="0"/>
              <w:divBdr>
                <w:top w:val="none" w:sz="0" w:space="0" w:color="auto"/>
                <w:left w:val="none" w:sz="0" w:space="0" w:color="auto"/>
                <w:bottom w:val="none" w:sz="0" w:space="0" w:color="auto"/>
                <w:right w:val="none" w:sz="0" w:space="0" w:color="auto"/>
              </w:divBdr>
            </w:div>
            <w:div w:id="1141195769">
              <w:marLeft w:val="0"/>
              <w:marRight w:val="0"/>
              <w:marTop w:val="0"/>
              <w:marBottom w:val="0"/>
              <w:divBdr>
                <w:top w:val="none" w:sz="0" w:space="0" w:color="auto"/>
                <w:left w:val="none" w:sz="0" w:space="0" w:color="auto"/>
                <w:bottom w:val="none" w:sz="0" w:space="0" w:color="auto"/>
                <w:right w:val="none" w:sz="0" w:space="0" w:color="auto"/>
              </w:divBdr>
            </w:div>
            <w:div w:id="1265115631">
              <w:marLeft w:val="0"/>
              <w:marRight w:val="0"/>
              <w:marTop w:val="0"/>
              <w:marBottom w:val="0"/>
              <w:divBdr>
                <w:top w:val="none" w:sz="0" w:space="0" w:color="auto"/>
                <w:left w:val="none" w:sz="0" w:space="0" w:color="auto"/>
                <w:bottom w:val="none" w:sz="0" w:space="0" w:color="auto"/>
                <w:right w:val="none" w:sz="0" w:space="0" w:color="auto"/>
              </w:divBdr>
            </w:div>
            <w:div w:id="1866556330">
              <w:marLeft w:val="0"/>
              <w:marRight w:val="0"/>
              <w:marTop w:val="0"/>
              <w:marBottom w:val="0"/>
              <w:divBdr>
                <w:top w:val="none" w:sz="0" w:space="0" w:color="auto"/>
                <w:left w:val="none" w:sz="0" w:space="0" w:color="auto"/>
                <w:bottom w:val="none" w:sz="0" w:space="0" w:color="auto"/>
                <w:right w:val="none" w:sz="0" w:space="0" w:color="auto"/>
              </w:divBdr>
            </w:div>
            <w:div w:id="145361820">
              <w:marLeft w:val="0"/>
              <w:marRight w:val="0"/>
              <w:marTop w:val="0"/>
              <w:marBottom w:val="0"/>
              <w:divBdr>
                <w:top w:val="none" w:sz="0" w:space="0" w:color="auto"/>
                <w:left w:val="none" w:sz="0" w:space="0" w:color="auto"/>
                <w:bottom w:val="none" w:sz="0" w:space="0" w:color="auto"/>
                <w:right w:val="none" w:sz="0" w:space="0" w:color="auto"/>
              </w:divBdr>
            </w:div>
            <w:div w:id="1655528534">
              <w:marLeft w:val="0"/>
              <w:marRight w:val="0"/>
              <w:marTop w:val="0"/>
              <w:marBottom w:val="0"/>
              <w:divBdr>
                <w:top w:val="none" w:sz="0" w:space="0" w:color="auto"/>
                <w:left w:val="none" w:sz="0" w:space="0" w:color="auto"/>
                <w:bottom w:val="none" w:sz="0" w:space="0" w:color="auto"/>
                <w:right w:val="none" w:sz="0" w:space="0" w:color="auto"/>
              </w:divBdr>
            </w:div>
            <w:div w:id="1758090532">
              <w:marLeft w:val="0"/>
              <w:marRight w:val="0"/>
              <w:marTop w:val="0"/>
              <w:marBottom w:val="0"/>
              <w:divBdr>
                <w:top w:val="none" w:sz="0" w:space="0" w:color="auto"/>
                <w:left w:val="none" w:sz="0" w:space="0" w:color="auto"/>
                <w:bottom w:val="none" w:sz="0" w:space="0" w:color="auto"/>
                <w:right w:val="none" w:sz="0" w:space="0" w:color="auto"/>
              </w:divBdr>
            </w:div>
            <w:div w:id="2021813842">
              <w:marLeft w:val="0"/>
              <w:marRight w:val="0"/>
              <w:marTop w:val="0"/>
              <w:marBottom w:val="0"/>
              <w:divBdr>
                <w:top w:val="none" w:sz="0" w:space="0" w:color="auto"/>
                <w:left w:val="none" w:sz="0" w:space="0" w:color="auto"/>
                <w:bottom w:val="none" w:sz="0" w:space="0" w:color="auto"/>
                <w:right w:val="none" w:sz="0" w:space="0" w:color="auto"/>
              </w:divBdr>
            </w:div>
            <w:div w:id="1459372475">
              <w:marLeft w:val="0"/>
              <w:marRight w:val="0"/>
              <w:marTop w:val="0"/>
              <w:marBottom w:val="0"/>
              <w:divBdr>
                <w:top w:val="none" w:sz="0" w:space="0" w:color="auto"/>
                <w:left w:val="none" w:sz="0" w:space="0" w:color="auto"/>
                <w:bottom w:val="none" w:sz="0" w:space="0" w:color="auto"/>
                <w:right w:val="none" w:sz="0" w:space="0" w:color="auto"/>
              </w:divBdr>
            </w:div>
            <w:div w:id="1361586840">
              <w:marLeft w:val="0"/>
              <w:marRight w:val="0"/>
              <w:marTop w:val="0"/>
              <w:marBottom w:val="0"/>
              <w:divBdr>
                <w:top w:val="none" w:sz="0" w:space="0" w:color="auto"/>
                <w:left w:val="none" w:sz="0" w:space="0" w:color="auto"/>
                <w:bottom w:val="none" w:sz="0" w:space="0" w:color="auto"/>
                <w:right w:val="none" w:sz="0" w:space="0" w:color="auto"/>
              </w:divBdr>
            </w:div>
            <w:div w:id="565147922">
              <w:marLeft w:val="0"/>
              <w:marRight w:val="0"/>
              <w:marTop w:val="0"/>
              <w:marBottom w:val="0"/>
              <w:divBdr>
                <w:top w:val="none" w:sz="0" w:space="0" w:color="auto"/>
                <w:left w:val="none" w:sz="0" w:space="0" w:color="auto"/>
                <w:bottom w:val="none" w:sz="0" w:space="0" w:color="auto"/>
                <w:right w:val="none" w:sz="0" w:space="0" w:color="auto"/>
              </w:divBdr>
            </w:div>
            <w:div w:id="1324430154">
              <w:marLeft w:val="0"/>
              <w:marRight w:val="0"/>
              <w:marTop w:val="0"/>
              <w:marBottom w:val="0"/>
              <w:divBdr>
                <w:top w:val="none" w:sz="0" w:space="0" w:color="auto"/>
                <w:left w:val="none" w:sz="0" w:space="0" w:color="auto"/>
                <w:bottom w:val="none" w:sz="0" w:space="0" w:color="auto"/>
                <w:right w:val="none" w:sz="0" w:space="0" w:color="auto"/>
              </w:divBdr>
            </w:div>
            <w:div w:id="949162174">
              <w:marLeft w:val="0"/>
              <w:marRight w:val="0"/>
              <w:marTop w:val="0"/>
              <w:marBottom w:val="0"/>
              <w:divBdr>
                <w:top w:val="none" w:sz="0" w:space="0" w:color="auto"/>
                <w:left w:val="none" w:sz="0" w:space="0" w:color="auto"/>
                <w:bottom w:val="none" w:sz="0" w:space="0" w:color="auto"/>
                <w:right w:val="none" w:sz="0" w:space="0" w:color="auto"/>
              </w:divBdr>
            </w:div>
            <w:div w:id="1374307634">
              <w:marLeft w:val="0"/>
              <w:marRight w:val="0"/>
              <w:marTop w:val="0"/>
              <w:marBottom w:val="0"/>
              <w:divBdr>
                <w:top w:val="none" w:sz="0" w:space="0" w:color="auto"/>
                <w:left w:val="none" w:sz="0" w:space="0" w:color="auto"/>
                <w:bottom w:val="none" w:sz="0" w:space="0" w:color="auto"/>
                <w:right w:val="none" w:sz="0" w:space="0" w:color="auto"/>
              </w:divBdr>
            </w:div>
            <w:div w:id="485754183">
              <w:marLeft w:val="0"/>
              <w:marRight w:val="0"/>
              <w:marTop w:val="0"/>
              <w:marBottom w:val="0"/>
              <w:divBdr>
                <w:top w:val="none" w:sz="0" w:space="0" w:color="auto"/>
                <w:left w:val="none" w:sz="0" w:space="0" w:color="auto"/>
                <w:bottom w:val="none" w:sz="0" w:space="0" w:color="auto"/>
                <w:right w:val="none" w:sz="0" w:space="0" w:color="auto"/>
              </w:divBdr>
            </w:div>
            <w:div w:id="227814397">
              <w:marLeft w:val="0"/>
              <w:marRight w:val="0"/>
              <w:marTop w:val="0"/>
              <w:marBottom w:val="0"/>
              <w:divBdr>
                <w:top w:val="none" w:sz="0" w:space="0" w:color="auto"/>
                <w:left w:val="none" w:sz="0" w:space="0" w:color="auto"/>
                <w:bottom w:val="none" w:sz="0" w:space="0" w:color="auto"/>
                <w:right w:val="none" w:sz="0" w:space="0" w:color="auto"/>
              </w:divBdr>
            </w:div>
            <w:div w:id="711271746">
              <w:marLeft w:val="0"/>
              <w:marRight w:val="0"/>
              <w:marTop w:val="0"/>
              <w:marBottom w:val="0"/>
              <w:divBdr>
                <w:top w:val="none" w:sz="0" w:space="0" w:color="auto"/>
                <w:left w:val="none" w:sz="0" w:space="0" w:color="auto"/>
                <w:bottom w:val="none" w:sz="0" w:space="0" w:color="auto"/>
                <w:right w:val="none" w:sz="0" w:space="0" w:color="auto"/>
              </w:divBdr>
            </w:div>
            <w:div w:id="1451976964">
              <w:marLeft w:val="0"/>
              <w:marRight w:val="0"/>
              <w:marTop w:val="0"/>
              <w:marBottom w:val="0"/>
              <w:divBdr>
                <w:top w:val="none" w:sz="0" w:space="0" w:color="auto"/>
                <w:left w:val="none" w:sz="0" w:space="0" w:color="auto"/>
                <w:bottom w:val="none" w:sz="0" w:space="0" w:color="auto"/>
                <w:right w:val="none" w:sz="0" w:space="0" w:color="auto"/>
              </w:divBdr>
            </w:div>
            <w:div w:id="1633949131">
              <w:marLeft w:val="0"/>
              <w:marRight w:val="0"/>
              <w:marTop w:val="0"/>
              <w:marBottom w:val="0"/>
              <w:divBdr>
                <w:top w:val="none" w:sz="0" w:space="0" w:color="auto"/>
                <w:left w:val="none" w:sz="0" w:space="0" w:color="auto"/>
                <w:bottom w:val="none" w:sz="0" w:space="0" w:color="auto"/>
                <w:right w:val="none" w:sz="0" w:space="0" w:color="auto"/>
              </w:divBdr>
            </w:div>
            <w:div w:id="352536992">
              <w:marLeft w:val="0"/>
              <w:marRight w:val="0"/>
              <w:marTop w:val="0"/>
              <w:marBottom w:val="0"/>
              <w:divBdr>
                <w:top w:val="none" w:sz="0" w:space="0" w:color="auto"/>
                <w:left w:val="none" w:sz="0" w:space="0" w:color="auto"/>
                <w:bottom w:val="none" w:sz="0" w:space="0" w:color="auto"/>
                <w:right w:val="none" w:sz="0" w:space="0" w:color="auto"/>
              </w:divBdr>
            </w:div>
            <w:div w:id="508522952">
              <w:marLeft w:val="0"/>
              <w:marRight w:val="0"/>
              <w:marTop w:val="0"/>
              <w:marBottom w:val="0"/>
              <w:divBdr>
                <w:top w:val="none" w:sz="0" w:space="0" w:color="auto"/>
                <w:left w:val="none" w:sz="0" w:space="0" w:color="auto"/>
                <w:bottom w:val="none" w:sz="0" w:space="0" w:color="auto"/>
                <w:right w:val="none" w:sz="0" w:space="0" w:color="auto"/>
              </w:divBdr>
            </w:div>
            <w:div w:id="847063033">
              <w:marLeft w:val="0"/>
              <w:marRight w:val="0"/>
              <w:marTop w:val="0"/>
              <w:marBottom w:val="0"/>
              <w:divBdr>
                <w:top w:val="none" w:sz="0" w:space="0" w:color="auto"/>
                <w:left w:val="none" w:sz="0" w:space="0" w:color="auto"/>
                <w:bottom w:val="none" w:sz="0" w:space="0" w:color="auto"/>
                <w:right w:val="none" w:sz="0" w:space="0" w:color="auto"/>
              </w:divBdr>
            </w:div>
            <w:div w:id="364477732">
              <w:marLeft w:val="0"/>
              <w:marRight w:val="0"/>
              <w:marTop w:val="0"/>
              <w:marBottom w:val="0"/>
              <w:divBdr>
                <w:top w:val="none" w:sz="0" w:space="0" w:color="auto"/>
                <w:left w:val="none" w:sz="0" w:space="0" w:color="auto"/>
                <w:bottom w:val="none" w:sz="0" w:space="0" w:color="auto"/>
                <w:right w:val="none" w:sz="0" w:space="0" w:color="auto"/>
              </w:divBdr>
            </w:div>
            <w:div w:id="136386542">
              <w:marLeft w:val="0"/>
              <w:marRight w:val="0"/>
              <w:marTop w:val="0"/>
              <w:marBottom w:val="0"/>
              <w:divBdr>
                <w:top w:val="none" w:sz="0" w:space="0" w:color="auto"/>
                <w:left w:val="none" w:sz="0" w:space="0" w:color="auto"/>
                <w:bottom w:val="none" w:sz="0" w:space="0" w:color="auto"/>
                <w:right w:val="none" w:sz="0" w:space="0" w:color="auto"/>
              </w:divBdr>
            </w:div>
            <w:div w:id="493494261">
              <w:marLeft w:val="0"/>
              <w:marRight w:val="0"/>
              <w:marTop w:val="0"/>
              <w:marBottom w:val="0"/>
              <w:divBdr>
                <w:top w:val="none" w:sz="0" w:space="0" w:color="auto"/>
                <w:left w:val="none" w:sz="0" w:space="0" w:color="auto"/>
                <w:bottom w:val="none" w:sz="0" w:space="0" w:color="auto"/>
                <w:right w:val="none" w:sz="0" w:space="0" w:color="auto"/>
              </w:divBdr>
            </w:div>
            <w:div w:id="2056273922">
              <w:marLeft w:val="0"/>
              <w:marRight w:val="0"/>
              <w:marTop w:val="0"/>
              <w:marBottom w:val="0"/>
              <w:divBdr>
                <w:top w:val="none" w:sz="0" w:space="0" w:color="auto"/>
                <w:left w:val="none" w:sz="0" w:space="0" w:color="auto"/>
                <w:bottom w:val="none" w:sz="0" w:space="0" w:color="auto"/>
                <w:right w:val="none" w:sz="0" w:space="0" w:color="auto"/>
              </w:divBdr>
            </w:div>
            <w:div w:id="905189960">
              <w:marLeft w:val="0"/>
              <w:marRight w:val="0"/>
              <w:marTop w:val="0"/>
              <w:marBottom w:val="0"/>
              <w:divBdr>
                <w:top w:val="none" w:sz="0" w:space="0" w:color="auto"/>
                <w:left w:val="none" w:sz="0" w:space="0" w:color="auto"/>
                <w:bottom w:val="none" w:sz="0" w:space="0" w:color="auto"/>
                <w:right w:val="none" w:sz="0" w:space="0" w:color="auto"/>
              </w:divBdr>
            </w:div>
            <w:div w:id="1092892071">
              <w:marLeft w:val="0"/>
              <w:marRight w:val="0"/>
              <w:marTop w:val="0"/>
              <w:marBottom w:val="0"/>
              <w:divBdr>
                <w:top w:val="none" w:sz="0" w:space="0" w:color="auto"/>
                <w:left w:val="none" w:sz="0" w:space="0" w:color="auto"/>
                <w:bottom w:val="none" w:sz="0" w:space="0" w:color="auto"/>
                <w:right w:val="none" w:sz="0" w:space="0" w:color="auto"/>
              </w:divBdr>
            </w:div>
            <w:div w:id="1596397264">
              <w:marLeft w:val="0"/>
              <w:marRight w:val="0"/>
              <w:marTop w:val="0"/>
              <w:marBottom w:val="0"/>
              <w:divBdr>
                <w:top w:val="none" w:sz="0" w:space="0" w:color="auto"/>
                <w:left w:val="none" w:sz="0" w:space="0" w:color="auto"/>
                <w:bottom w:val="none" w:sz="0" w:space="0" w:color="auto"/>
                <w:right w:val="none" w:sz="0" w:space="0" w:color="auto"/>
              </w:divBdr>
            </w:div>
            <w:div w:id="1138373377">
              <w:marLeft w:val="0"/>
              <w:marRight w:val="0"/>
              <w:marTop w:val="0"/>
              <w:marBottom w:val="0"/>
              <w:divBdr>
                <w:top w:val="none" w:sz="0" w:space="0" w:color="auto"/>
                <w:left w:val="none" w:sz="0" w:space="0" w:color="auto"/>
                <w:bottom w:val="none" w:sz="0" w:space="0" w:color="auto"/>
                <w:right w:val="none" w:sz="0" w:space="0" w:color="auto"/>
              </w:divBdr>
            </w:div>
            <w:div w:id="1184635555">
              <w:marLeft w:val="0"/>
              <w:marRight w:val="0"/>
              <w:marTop w:val="0"/>
              <w:marBottom w:val="0"/>
              <w:divBdr>
                <w:top w:val="none" w:sz="0" w:space="0" w:color="auto"/>
                <w:left w:val="none" w:sz="0" w:space="0" w:color="auto"/>
                <w:bottom w:val="none" w:sz="0" w:space="0" w:color="auto"/>
                <w:right w:val="none" w:sz="0" w:space="0" w:color="auto"/>
              </w:divBdr>
            </w:div>
            <w:div w:id="1614939438">
              <w:marLeft w:val="0"/>
              <w:marRight w:val="0"/>
              <w:marTop w:val="0"/>
              <w:marBottom w:val="0"/>
              <w:divBdr>
                <w:top w:val="none" w:sz="0" w:space="0" w:color="auto"/>
                <w:left w:val="none" w:sz="0" w:space="0" w:color="auto"/>
                <w:bottom w:val="none" w:sz="0" w:space="0" w:color="auto"/>
                <w:right w:val="none" w:sz="0" w:space="0" w:color="auto"/>
              </w:divBdr>
            </w:div>
            <w:div w:id="1241136412">
              <w:marLeft w:val="0"/>
              <w:marRight w:val="0"/>
              <w:marTop w:val="0"/>
              <w:marBottom w:val="0"/>
              <w:divBdr>
                <w:top w:val="none" w:sz="0" w:space="0" w:color="auto"/>
                <w:left w:val="none" w:sz="0" w:space="0" w:color="auto"/>
                <w:bottom w:val="none" w:sz="0" w:space="0" w:color="auto"/>
                <w:right w:val="none" w:sz="0" w:space="0" w:color="auto"/>
              </w:divBdr>
            </w:div>
            <w:div w:id="1948852193">
              <w:marLeft w:val="0"/>
              <w:marRight w:val="0"/>
              <w:marTop w:val="0"/>
              <w:marBottom w:val="0"/>
              <w:divBdr>
                <w:top w:val="none" w:sz="0" w:space="0" w:color="auto"/>
                <w:left w:val="none" w:sz="0" w:space="0" w:color="auto"/>
                <w:bottom w:val="none" w:sz="0" w:space="0" w:color="auto"/>
                <w:right w:val="none" w:sz="0" w:space="0" w:color="auto"/>
              </w:divBdr>
            </w:div>
            <w:div w:id="360328415">
              <w:marLeft w:val="0"/>
              <w:marRight w:val="0"/>
              <w:marTop w:val="0"/>
              <w:marBottom w:val="0"/>
              <w:divBdr>
                <w:top w:val="none" w:sz="0" w:space="0" w:color="auto"/>
                <w:left w:val="none" w:sz="0" w:space="0" w:color="auto"/>
                <w:bottom w:val="none" w:sz="0" w:space="0" w:color="auto"/>
                <w:right w:val="none" w:sz="0" w:space="0" w:color="auto"/>
              </w:divBdr>
            </w:div>
            <w:div w:id="1776829885">
              <w:marLeft w:val="0"/>
              <w:marRight w:val="0"/>
              <w:marTop w:val="0"/>
              <w:marBottom w:val="0"/>
              <w:divBdr>
                <w:top w:val="none" w:sz="0" w:space="0" w:color="auto"/>
                <w:left w:val="none" w:sz="0" w:space="0" w:color="auto"/>
                <w:bottom w:val="none" w:sz="0" w:space="0" w:color="auto"/>
                <w:right w:val="none" w:sz="0" w:space="0" w:color="auto"/>
              </w:divBdr>
            </w:div>
            <w:div w:id="284195159">
              <w:marLeft w:val="0"/>
              <w:marRight w:val="0"/>
              <w:marTop w:val="0"/>
              <w:marBottom w:val="0"/>
              <w:divBdr>
                <w:top w:val="none" w:sz="0" w:space="0" w:color="auto"/>
                <w:left w:val="none" w:sz="0" w:space="0" w:color="auto"/>
                <w:bottom w:val="none" w:sz="0" w:space="0" w:color="auto"/>
                <w:right w:val="none" w:sz="0" w:space="0" w:color="auto"/>
              </w:divBdr>
            </w:div>
            <w:div w:id="481505213">
              <w:marLeft w:val="0"/>
              <w:marRight w:val="0"/>
              <w:marTop w:val="0"/>
              <w:marBottom w:val="0"/>
              <w:divBdr>
                <w:top w:val="none" w:sz="0" w:space="0" w:color="auto"/>
                <w:left w:val="none" w:sz="0" w:space="0" w:color="auto"/>
                <w:bottom w:val="none" w:sz="0" w:space="0" w:color="auto"/>
                <w:right w:val="none" w:sz="0" w:space="0" w:color="auto"/>
              </w:divBdr>
            </w:div>
            <w:div w:id="2055306080">
              <w:marLeft w:val="0"/>
              <w:marRight w:val="0"/>
              <w:marTop w:val="0"/>
              <w:marBottom w:val="0"/>
              <w:divBdr>
                <w:top w:val="none" w:sz="0" w:space="0" w:color="auto"/>
                <w:left w:val="none" w:sz="0" w:space="0" w:color="auto"/>
                <w:bottom w:val="none" w:sz="0" w:space="0" w:color="auto"/>
                <w:right w:val="none" w:sz="0" w:space="0" w:color="auto"/>
              </w:divBdr>
            </w:div>
            <w:div w:id="1081372857">
              <w:marLeft w:val="0"/>
              <w:marRight w:val="0"/>
              <w:marTop w:val="0"/>
              <w:marBottom w:val="0"/>
              <w:divBdr>
                <w:top w:val="none" w:sz="0" w:space="0" w:color="auto"/>
                <w:left w:val="none" w:sz="0" w:space="0" w:color="auto"/>
                <w:bottom w:val="none" w:sz="0" w:space="0" w:color="auto"/>
                <w:right w:val="none" w:sz="0" w:space="0" w:color="auto"/>
              </w:divBdr>
            </w:div>
            <w:div w:id="421605177">
              <w:marLeft w:val="0"/>
              <w:marRight w:val="0"/>
              <w:marTop w:val="0"/>
              <w:marBottom w:val="0"/>
              <w:divBdr>
                <w:top w:val="none" w:sz="0" w:space="0" w:color="auto"/>
                <w:left w:val="none" w:sz="0" w:space="0" w:color="auto"/>
                <w:bottom w:val="none" w:sz="0" w:space="0" w:color="auto"/>
                <w:right w:val="none" w:sz="0" w:space="0" w:color="auto"/>
              </w:divBdr>
            </w:div>
            <w:div w:id="728529829">
              <w:marLeft w:val="0"/>
              <w:marRight w:val="0"/>
              <w:marTop w:val="0"/>
              <w:marBottom w:val="0"/>
              <w:divBdr>
                <w:top w:val="none" w:sz="0" w:space="0" w:color="auto"/>
                <w:left w:val="none" w:sz="0" w:space="0" w:color="auto"/>
                <w:bottom w:val="none" w:sz="0" w:space="0" w:color="auto"/>
                <w:right w:val="none" w:sz="0" w:space="0" w:color="auto"/>
              </w:divBdr>
            </w:div>
            <w:div w:id="362905275">
              <w:marLeft w:val="0"/>
              <w:marRight w:val="0"/>
              <w:marTop w:val="0"/>
              <w:marBottom w:val="0"/>
              <w:divBdr>
                <w:top w:val="none" w:sz="0" w:space="0" w:color="auto"/>
                <w:left w:val="none" w:sz="0" w:space="0" w:color="auto"/>
                <w:bottom w:val="none" w:sz="0" w:space="0" w:color="auto"/>
                <w:right w:val="none" w:sz="0" w:space="0" w:color="auto"/>
              </w:divBdr>
            </w:div>
            <w:div w:id="1779711081">
              <w:marLeft w:val="0"/>
              <w:marRight w:val="0"/>
              <w:marTop w:val="0"/>
              <w:marBottom w:val="0"/>
              <w:divBdr>
                <w:top w:val="none" w:sz="0" w:space="0" w:color="auto"/>
                <w:left w:val="none" w:sz="0" w:space="0" w:color="auto"/>
                <w:bottom w:val="none" w:sz="0" w:space="0" w:color="auto"/>
                <w:right w:val="none" w:sz="0" w:space="0" w:color="auto"/>
              </w:divBdr>
            </w:div>
            <w:div w:id="465779861">
              <w:marLeft w:val="0"/>
              <w:marRight w:val="0"/>
              <w:marTop w:val="0"/>
              <w:marBottom w:val="0"/>
              <w:divBdr>
                <w:top w:val="none" w:sz="0" w:space="0" w:color="auto"/>
                <w:left w:val="none" w:sz="0" w:space="0" w:color="auto"/>
                <w:bottom w:val="none" w:sz="0" w:space="0" w:color="auto"/>
                <w:right w:val="none" w:sz="0" w:space="0" w:color="auto"/>
              </w:divBdr>
            </w:div>
            <w:div w:id="1090078605">
              <w:marLeft w:val="0"/>
              <w:marRight w:val="0"/>
              <w:marTop w:val="0"/>
              <w:marBottom w:val="0"/>
              <w:divBdr>
                <w:top w:val="none" w:sz="0" w:space="0" w:color="auto"/>
                <w:left w:val="none" w:sz="0" w:space="0" w:color="auto"/>
                <w:bottom w:val="none" w:sz="0" w:space="0" w:color="auto"/>
                <w:right w:val="none" w:sz="0" w:space="0" w:color="auto"/>
              </w:divBdr>
            </w:div>
            <w:div w:id="1996030004">
              <w:marLeft w:val="0"/>
              <w:marRight w:val="0"/>
              <w:marTop w:val="0"/>
              <w:marBottom w:val="0"/>
              <w:divBdr>
                <w:top w:val="none" w:sz="0" w:space="0" w:color="auto"/>
                <w:left w:val="none" w:sz="0" w:space="0" w:color="auto"/>
                <w:bottom w:val="none" w:sz="0" w:space="0" w:color="auto"/>
                <w:right w:val="none" w:sz="0" w:space="0" w:color="auto"/>
              </w:divBdr>
            </w:div>
            <w:div w:id="1295524395">
              <w:marLeft w:val="0"/>
              <w:marRight w:val="0"/>
              <w:marTop w:val="0"/>
              <w:marBottom w:val="0"/>
              <w:divBdr>
                <w:top w:val="none" w:sz="0" w:space="0" w:color="auto"/>
                <w:left w:val="none" w:sz="0" w:space="0" w:color="auto"/>
                <w:bottom w:val="none" w:sz="0" w:space="0" w:color="auto"/>
                <w:right w:val="none" w:sz="0" w:space="0" w:color="auto"/>
              </w:divBdr>
            </w:div>
            <w:div w:id="1598827306">
              <w:marLeft w:val="0"/>
              <w:marRight w:val="0"/>
              <w:marTop w:val="0"/>
              <w:marBottom w:val="0"/>
              <w:divBdr>
                <w:top w:val="none" w:sz="0" w:space="0" w:color="auto"/>
                <w:left w:val="none" w:sz="0" w:space="0" w:color="auto"/>
                <w:bottom w:val="none" w:sz="0" w:space="0" w:color="auto"/>
                <w:right w:val="none" w:sz="0" w:space="0" w:color="auto"/>
              </w:divBdr>
            </w:div>
            <w:div w:id="1866288363">
              <w:marLeft w:val="0"/>
              <w:marRight w:val="0"/>
              <w:marTop w:val="0"/>
              <w:marBottom w:val="0"/>
              <w:divBdr>
                <w:top w:val="none" w:sz="0" w:space="0" w:color="auto"/>
                <w:left w:val="none" w:sz="0" w:space="0" w:color="auto"/>
                <w:bottom w:val="none" w:sz="0" w:space="0" w:color="auto"/>
                <w:right w:val="none" w:sz="0" w:space="0" w:color="auto"/>
              </w:divBdr>
            </w:div>
            <w:div w:id="88015470">
              <w:marLeft w:val="0"/>
              <w:marRight w:val="0"/>
              <w:marTop w:val="0"/>
              <w:marBottom w:val="0"/>
              <w:divBdr>
                <w:top w:val="none" w:sz="0" w:space="0" w:color="auto"/>
                <w:left w:val="none" w:sz="0" w:space="0" w:color="auto"/>
                <w:bottom w:val="none" w:sz="0" w:space="0" w:color="auto"/>
                <w:right w:val="none" w:sz="0" w:space="0" w:color="auto"/>
              </w:divBdr>
            </w:div>
            <w:div w:id="995837050">
              <w:marLeft w:val="0"/>
              <w:marRight w:val="0"/>
              <w:marTop w:val="0"/>
              <w:marBottom w:val="0"/>
              <w:divBdr>
                <w:top w:val="none" w:sz="0" w:space="0" w:color="auto"/>
                <w:left w:val="none" w:sz="0" w:space="0" w:color="auto"/>
                <w:bottom w:val="none" w:sz="0" w:space="0" w:color="auto"/>
                <w:right w:val="none" w:sz="0" w:space="0" w:color="auto"/>
              </w:divBdr>
            </w:div>
            <w:div w:id="218126703">
              <w:marLeft w:val="0"/>
              <w:marRight w:val="0"/>
              <w:marTop w:val="0"/>
              <w:marBottom w:val="0"/>
              <w:divBdr>
                <w:top w:val="none" w:sz="0" w:space="0" w:color="auto"/>
                <w:left w:val="none" w:sz="0" w:space="0" w:color="auto"/>
                <w:bottom w:val="none" w:sz="0" w:space="0" w:color="auto"/>
                <w:right w:val="none" w:sz="0" w:space="0" w:color="auto"/>
              </w:divBdr>
            </w:div>
            <w:div w:id="638537983">
              <w:marLeft w:val="0"/>
              <w:marRight w:val="0"/>
              <w:marTop w:val="0"/>
              <w:marBottom w:val="0"/>
              <w:divBdr>
                <w:top w:val="none" w:sz="0" w:space="0" w:color="auto"/>
                <w:left w:val="none" w:sz="0" w:space="0" w:color="auto"/>
                <w:bottom w:val="none" w:sz="0" w:space="0" w:color="auto"/>
                <w:right w:val="none" w:sz="0" w:space="0" w:color="auto"/>
              </w:divBdr>
            </w:div>
            <w:div w:id="1558779273">
              <w:marLeft w:val="0"/>
              <w:marRight w:val="0"/>
              <w:marTop w:val="0"/>
              <w:marBottom w:val="0"/>
              <w:divBdr>
                <w:top w:val="none" w:sz="0" w:space="0" w:color="auto"/>
                <w:left w:val="none" w:sz="0" w:space="0" w:color="auto"/>
                <w:bottom w:val="none" w:sz="0" w:space="0" w:color="auto"/>
                <w:right w:val="none" w:sz="0" w:space="0" w:color="auto"/>
              </w:divBdr>
            </w:div>
            <w:div w:id="1149204185">
              <w:marLeft w:val="0"/>
              <w:marRight w:val="0"/>
              <w:marTop w:val="0"/>
              <w:marBottom w:val="0"/>
              <w:divBdr>
                <w:top w:val="none" w:sz="0" w:space="0" w:color="auto"/>
                <w:left w:val="none" w:sz="0" w:space="0" w:color="auto"/>
                <w:bottom w:val="none" w:sz="0" w:space="0" w:color="auto"/>
                <w:right w:val="none" w:sz="0" w:space="0" w:color="auto"/>
              </w:divBdr>
            </w:div>
            <w:div w:id="264504549">
              <w:marLeft w:val="0"/>
              <w:marRight w:val="0"/>
              <w:marTop w:val="0"/>
              <w:marBottom w:val="0"/>
              <w:divBdr>
                <w:top w:val="none" w:sz="0" w:space="0" w:color="auto"/>
                <w:left w:val="none" w:sz="0" w:space="0" w:color="auto"/>
                <w:bottom w:val="none" w:sz="0" w:space="0" w:color="auto"/>
                <w:right w:val="none" w:sz="0" w:space="0" w:color="auto"/>
              </w:divBdr>
            </w:div>
            <w:div w:id="1336806598">
              <w:marLeft w:val="0"/>
              <w:marRight w:val="0"/>
              <w:marTop w:val="0"/>
              <w:marBottom w:val="0"/>
              <w:divBdr>
                <w:top w:val="none" w:sz="0" w:space="0" w:color="auto"/>
                <w:left w:val="none" w:sz="0" w:space="0" w:color="auto"/>
                <w:bottom w:val="none" w:sz="0" w:space="0" w:color="auto"/>
                <w:right w:val="none" w:sz="0" w:space="0" w:color="auto"/>
              </w:divBdr>
            </w:div>
            <w:div w:id="587082676">
              <w:marLeft w:val="0"/>
              <w:marRight w:val="0"/>
              <w:marTop w:val="0"/>
              <w:marBottom w:val="0"/>
              <w:divBdr>
                <w:top w:val="none" w:sz="0" w:space="0" w:color="auto"/>
                <w:left w:val="none" w:sz="0" w:space="0" w:color="auto"/>
                <w:bottom w:val="none" w:sz="0" w:space="0" w:color="auto"/>
                <w:right w:val="none" w:sz="0" w:space="0" w:color="auto"/>
              </w:divBdr>
            </w:div>
            <w:div w:id="594822302">
              <w:marLeft w:val="0"/>
              <w:marRight w:val="0"/>
              <w:marTop w:val="0"/>
              <w:marBottom w:val="0"/>
              <w:divBdr>
                <w:top w:val="none" w:sz="0" w:space="0" w:color="auto"/>
                <w:left w:val="none" w:sz="0" w:space="0" w:color="auto"/>
                <w:bottom w:val="none" w:sz="0" w:space="0" w:color="auto"/>
                <w:right w:val="none" w:sz="0" w:space="0" w:color="auto"/>
              </w:divBdr>
            </w:div>
            <w:div w:id="2086340051">
              <w:marLeft w:val="0"/>
              <w:marRight w:val="0"/>
              <w:marTop w:val="0"/>
              <w:marBottom w:val="0"/>
              <w:divBdr>
                <w:top w:val="none" w:sz="0" w:space="0" w:color="auto"/>
                <w:left w:val="none" w:sz="0" w:space="0" w:color="auto"/>
                <w:bottom w:val="none" w:sz="0" w:space="0" w:color="auto"/>
                <w:right w:val="none" w:sz="0" w:space="0" w:color="auto"/>
              </w:divBdr>
            </w:div>
            <w:div w:id="2706263">
              <w:marLeft w:val="0"/>
              <w:marRight w:val="0"/>
              <w:marTop w:val="0"/>
              <w:marBottom w:val="0"/>
              <w:divBdr>
                <w:top w:val="none" w:sz="0" w:space="0" w:color="auto"/>
                <w:left w:val="none" w:sz="0" w:space="0" w:color="auto"/>
                <w:bottom w:val="none" w:sz="0" w:space="0" w:color="auto"/>
                <w:right w:val="none" w:sz="0" w:space="0" w:color="auto"/>
              </w:divBdr>
            </w:div>
            <w:div w:id="2033263347">
              <w:marLeft w:val="0"/>
              <w:marRight w:val="0"/>
              <w:marTop w:val="0"/>
              <w:marBottom w:val="0"/>
              <w:divBdr>
                <w:top w:val="none" w:sz="0" w:space="0" w:color="auto"/>
                <w:left w:val="none" w:sz="0" w:space="0" w:color="auto"/>
                <w:bottom w:val="none" w:sz="0" w:space="0" w:color="auto"/>
                <w:right w:val="none" w:sz="0" w:space="0" w:color="auto"/>
              </w:divBdr>
            </w:div>
            <w:div w:id="1179739946">
              <w:marLeft w:val="0"/>
              <w:marRight w:val="0"/>
              <w:marTop w:val="0"/>
              <w:marBottom w:val="0"/>
              <w:divBdr>
                <w:top w:val="none" w:sz="0" w:space="0" w:color="auto"/>
                <w:left w:val="none" w:sz="0" w:space="0" w:color="auto"/>
                <w:bottom w:val="none" w:sz="0" w:space="0" w:color="auto"/>
                <w:right w:val="none" w:sz="0" w:space="0" w:color="auto"/>
              </w:divBdr>
            </w:div>
            <w:div w:id="1377241896">
              <w:marLeft w:val="0"/>
              <w:marRight w:val="0"/>
              <w:marTop w:val="0"/>
              <w:marBottom w:val="0"/>
              <w:divBdr>
                <w:top w:val="none" w:sz="0" w:space="0" w:color="auto"/>
                <w:left w:val="none" w:sz="0" w:space="0" w:color="auto"/>
                <w:bottom w:val="none" w:sz="0" w:space="0" w:color="auto"/>
                <w:right w:val="none" w:sz="0" w:space="0" w:color="auto"/>
              </w:divBdr>
            </w:div>
            <w:div w:id="2132242342">
              <w:marLeft w:val="0"/>
              <w:marRight w:val="0"/>
              <w:marTop w:val="0"/>
              <w:marBottom w:val="0"/>
              <w:divBdr>
                <w:top w:val="none" w:sz="0" w:space="0" w:color="auto"/>
                <w:left w:val="none" w:sz="0" w:space="0" w:color="auto"/>
                <w:bottom w:val="none" w:sz="0" w:space="0" w:color="auto"/>
                <w:right w:val="none" w:sz="0" w:space="0" w:color="auto"/>
              </w:divBdr>
            </w:div>
            <w:div w:id="1708989655">
              <w:marLeft w:val="0"/>
              <w:marRight w:val="0"/>
              <w:marTop w:val="0"/>
              <w:marBottom w:val="0"/>
              <w:divBdr>
                <w:top w:val="none" w:sz="0" w:space="0" w:color="auto"/>
                <w:left w:val="none" w:sz="0" w:space="0" w:color="auto"/>
                <w:bottom w:val="none" w:sz="0" w:space="0" w:color="auto"/>
                <w:right w:val="none" w:sz="0" w:space="0" w:color="auto"/>
              </w:divBdr>
            </w:div>
            <w:div w:id="2005280429">
              <w:marLeft w:val="0"/>
              <w:marRight w:val="0"/>
              <w:marTop w:val="0"/>
              <w:marBottom w:val="0"/>
              <w:divBdr>
                <w:top w:val="none" w:sz="0" w:space="0" w:color="auto"/>
                <w:left w:val="none" w:sz="0" w:space="0" w:color="auto"/>
                <w:bottom w:val="none" w:sz="0" w:space="0" w:color="auto"/>
                <w:right w:val="none" w:sz="0" w:space="0" w:color="auto"/>
              </w:divBdr>
            </w:div>
            <w:div w:id="1528444427">
              <w:marLeft w:val="0"/>
              <w:marRight w:val="0"/>
              <w:marTop w:val="0"/>
              <w:marBottom w:val="0"/>
              <w:divBdr>
                <w:top w:val="none" w:sz="0" w:space="0" w:color="auto"/>
                <w:left w:val="none" w:sz="0" w:space="0" w:color="auto"/>
                <w:bottom w:val="none" w:sz="0" w:space="0" w:color="auto"/>
                <w:right w:val="none" w:sz="0" w:space="0" w:color="auto"/>
              </w:divBdr>
            </w:div>
            <w:div w:id="1660767375">
              <w:marLeft w:val="0"/>
              <w:marRight w:val="0"/>
              <w:marTop w:val="0"/>
              <w:marBottom w:val="0"/>
              <w:divBdr>
                <w:top w:val="none" w:sz="0" w:space="0" w:color="auto"/>
                <w:left w:val="none" w:sz="0" w:space="0" w:color="auto"/>
                <w:bottom w:val="none" w:sz="0" w:space="0" w:color="auto"/>
                <w:right w:val="none" w:sz="0" w:space="0" w:color="auto"/>
              </w:divBdr>
            </w:div>
            <w:div w:id="641423616">
              <w:marLeft w:val="0"/>
              <w:marRight w:val="0"/>
              <w:marTop w:val="0"/>
              <w:marBottom w:val="0"/>
              <w:divBdr>
                <w:top w:val="none" w:sz="0" w:space="0" w:color="auto"/>
                <w:left w:val="none" w:sz="0" w:space="0" w:color="auto"/>
                <w:bottom w:val="none" w:sz="0" w:space="0" w:color="auto"/>
                <w:right w:val="none" w:sz="0" w:space="0" w:color="auto"/>
              </w:divBdr>
            </w:div>
            <w:div w:id="100075756">
              <w:marLeft w:val="0"/>
              <w:marRight w:val="0"/>
              <w:marTop w:val="0"/>
              <w:marBottom w:val="0"/>
              <w:divBdr>
                <w:top w:val="none" w:sz="0" w:space="0" w:color="auto"/>
                <w:left w:val="none" w:sz="0" w:space="0" w:color="auto"/>
                <w:bottom w:val="none" w:sz="0" w:space="0" w:color="auto"/>
                <w:right w:val="none" w:sz="0" w:space="0" w:color="auto"/>
              </w:divBdr>
            </w:div>
            <w:div w:id="1075511757">
              <w:marLeft w:val="0"/>
              <w:marRight w:val="0"/>
              <w:marTop w:val="0"/>
              <w:marBottom w:val="0"/>
              <w:divBdr>
                <w:top w:val="none" w:sz="0" w:space="0" w:color="auto"/>
                <w:left w:val="none" w:sz="0" w:space="0" w:color="auto"/>
                <w:bottom w:val="none" w:sz="0" w:space="0" w:color="auto"/>
                <w:right w:val="none" w:sz="0" w:space="0" w:color="auto"/>
              </w:divBdr>
            </w:div>
            <w:div w:id="381366420">
              <w:marLeft w:val="0"/>
              <w:marRight w:val="0"/>
              <w:marTop w:val="0"/>
              <w:marBottom w:val="0"/>
              <w:divBdr>
                <w:top w:val="none" w:sz="0" w:space="0" w:color="auto"/>
                <w:left w:val="none" w:sz="0" w:space="0" w:color="auto"/>
                <w:bottom w:val="none" w:sz="0" w:space="0" w:color="auto"/>
                <w:right w:val="none" w:sz="0" w:space="0" w:color="auto"/>
              </w:divBdr>
            </w:div>
            <w:div w:id="675427499">
              <w:marLeft w:val="0"/>
              <w:marRight w:val="0"/>
              <w:marTop w:val="0"/>
              <w:marBottom w:val="0"/>
              <w:divBdr>
                <w:top w:val="none" w:sz="0" w:space="0" w:color="auto"/>
                <w:left w:val="none" w:sz="0" w:space="0" w:color="auto"/>
                <w:bottom w:val="none" w:sz="0" w:space="0" w:color="auto"/>
                <w:right w:val="none" w:sz="0" w:space="0" w:color="auto"/>
              </w:divBdr>
            </w:div>
            <w:div w:id="155267972">
              <w:marLeft w:val="0"/>
              <w:marRight w:val="0"/>
              <w:marTop w:val="0"/>
              <w:marBottom w:val="0"/>
              <w:divBdr>
                <w:top w:val="none" w:sz="0" w:space="0" w:color="auto"/>
                <w:left w:val="none" w:sz="0" w:space="0" w:color="auto"/>
                <w:bottom w:val="none" w:sz="0" w:space="0" w:color="auto"/>
                <w:right w:val="none" w:sz="0" w:space="0" w:color="auto"/>
              </w:divBdr>
            </w:div>
            <w:div w:id="1980762408">
              <w:marLeft w:val="0"/>
              <w:marRight w:val="0"/>
              <w:marTop w:val="0"/>
              <w:marBottom w:val="0"/>
              <w:divBdr>
                <w:top w:val="none" w:sz="0" w:space="0" w:color="auto"/>
                <w:left w:val="none" w:sz="0" w:space="0" w:color="auto"/>
                <w:bottom w:val="none" w:sz="0" w:space="0" w:color="auto"/>
                <w:right w:val="none" w:sz="0" w:space="0" w:color="auto"/>
              </w:divBdr>
            </w:div>
            <w:div w:id="1224832434">
              <w:marLeft w:val="0"/>
              <w:marRight w:val="0"/>
              <w:marTop w:val="0"/>
              <w:marBottom w:val="0"/>
              <w:divBdr>
                <w:top w:val="none" w:sz="0" w:space="0" w:color="auto"/>
                <w:left w:val="none" w:sz="0" w:space="0" w:color="auto"/>
                <w:bottom w:val="none" w:sz="0" w:space="0" w:color="auto"/>
                <w:right w:val="none" w:sz="0" w:space="0" w:color="auto"/>
              </w:divBdr>
            </w:div>
            <w:div w:id="1466855546">
              <w:marLeft w:val="0"/>
              <w:marRight w:val="0"/>
              <w:marTop w:val="0"/>
              <w:marBottom w:val="0"/>
              <w:divBdr>
                <w:top w:val="none" w:sz="0" w:space="0" w:color="auto"/>
                <w:left w:val="none" w:sz="0" w:space="0" w:color="auto"/>
                <w:bottom w:val="none" w:sz="0" w:space="0" w:color="auto"/>
                <w:right w:val="none" w:sz="0" w:space="0" w:color="auto"/>
              </w:divBdr>
            </w:div>
            <w:div w:id="472020366">
              <w:marLeft w:val="0"/>
              <w:marRight w:val="0"/>
              <w:marTop w:val="0"/>
              <w:marBottom w:val="0"/>
              <w:divBdr>
                <w:top w:val="none" w:sz="0" w:space="0" w:color="auto"/>
                <w:left w:val="none" w:sz="0" w:space="0" w:color="auto"/>
                <w:bottom w:val="none" w:sz="0" w:space="0" w:color="auto"/>
                <w:right w:val="none" w:sz="0" w:space="0" w:color="auto"/>
              </w:divBdr>
            </w:div>
            <w:div w:id="2047244559">
              <w:marLeft w:val="0"/>
              <w:marRight w:val="0"/>
              <w:marTop w:val="0"/>
              <w:marBottom w:val="0"/>
              <w:divBdr>
                <w:top w:val="none" w:sz="0" w:space="0" w:color="auto"/>
                <w:left w:val="none" w:sz="0" w:space="0" w:color="auto"/>
                <w:bottom w:val="none" w:sz="0" w:space="0" w:color="auto"/>
                <w:right w:val="none" w:sz="0" w:space="0" w:color="auto"/>
              </w:divBdr>
            </w:div>
            <w:div w:id="1563715294">
              <w:marLeft w:val="0"/>
              <w:marRight w:val="0"/>
              <w:marTop w:val="0"/>
              <w:marBottom w:val="0"/>
              <w:divBdr>
                <w:top w:val="none" w:sz="0" w:space="0" w:color="auto"/>
                <w:left w:val="none" w:sz="0" w:space="0" w:color="auto"/>
                <w:bottom w:val="none" w:sz="0" w:space="0" w:color="auto"/>
                <w:right w:val="none" w:sz="0" w:space="0" w:color="auto"/>
              </w:divBdr>
            </w:div>
            <w:div w:id="1715226717">
              <w:marLeft w:val="0"/>
              <w:marRight w:val="0"/>
              <w:marTop w:val="0"/>
              <w:marBottom w:val="0"/>
              <w:divBdr>
                <w:top w:val="none" w:sz="0" w:space="0" w:color="auto"/>
                <w:left w:val="none" w:sz="0" w:space="0" w:color="auto"/>
                <w:bottom w:val="none" w:sz="0" w:space="0" w:color="auto"/>
                <w:right w:val="none" w:sz="0" w:space="0" w:color="auto"/>
              </w:divBdr>
            </w:div>
            <w:div w:id="921721833">
              <w:marLeft w:val="0"/>
              <w:marRight w:val="0"/>
              <w:marTop w:val="0"/>
              <w:marBottom w:val="0"/>
              <w:divBdr>
                <w:top w:val="none" w:sz="0" w:space="0" w:color="auto"/>
                <w:left w:val="none" w:sz="0" w:space="0" w:color="auto"/>
                <w:bottom w:val="none" w:sz="0" w:space="0" w:color="auto"/>
                <w:right w:val="none" w:sz="0" w:space="0" w:color="auto"/>
              </w:divBdr>
            </w:div>
            <w:div w:id="172115367">
              <w:marLeft w:val="0"/>
              <w:marRight w:val="0"/>
              <w:marTop w:val="0"/>
              <w:marBottom w:val="0"/>
              <w:divBdr>
                <w:top w:val="none" w:sz="0" w:space="0" w:color="auto"/>
                <w:left w:val="none" w:sz="0" w:space="0" w:color="auto"/>
                <w:bottom w:val="none" w:sz="0" w:space="0" w:color="auto"/>
                <w:right w:val="none" w:sz="0" w:space="0" w:color="auto"/>
              </w:divBdr>
            </w:div>
            <w:div w:id="818424513">
              <w:marLeft w:val="0"/>
              <w:marRight w:val="0"/>
              <w:marTop w:val="0"/>
              <w:marBottom w:val="0"/>
              <w:divBdr>
                <w:top w:val="none" w:sz="0" w:space="0" w:color="auto"/>
                <w:left w:val="none" w:sz="0" w:space="0" w:color="auto"/>
                <w:bottom w:val="none" w:sz="0" w:space="0" w:color="auto"/>
                <w:right w:val="none" w:sz="0" w:space="0" w:color="auto"/>
              </w:divBdr>
            </w:div>
            <w:div w:id="1114711379">
              <w:marLeft w:val="0"/>
              <w:marRight w:val="0"/>
              <w:marTop w:val="0"/>
              <w:marBottom w:val="0"/>
              <w:divBdr>
                <w:top w:val="none" w:sz="0" w:space="0" w:color="auto"/>
                <w:left w:val="none" w:sz="0" w:space="0" w:color="auto"/>
                <w:bottom w:val="none" w:sz="0" w:space="0" w:color="auto"/>
                <w:right w:val="none" w:sz="0" w:space="0" w:color="auto"/>
              </w:divBdr>
            </w:div>
            <w:div w:id="52852098">
              <w:marLeft w:val="0"/>
              <w:marRight w:val="0"/>
              <w:marTop w:val="0"/>
              <w:marBottom w:val="0"/>
              <w:divBdr>
                <w:top w:val="none" w:sz="0" w:space="0" w:color="auto"/>
                <w:left w:val="none" w:sz="0" w:space="0" w:color="auto"/>
                <w:bottom w:val="none" w:sz="0" w:space="0" w:color="auto"/>
                <w:right w:val="none" w:sz="0" w:space="0" w:color="auto"/>
              </w:divBdr>
            </w:div>
            <w:div w:id="631208565">
              <w:marLeft w:val="0"/>
              <w:marRight w:val="0"/>
              <w:marTop w:val="0"/>
              <w:marBottom w:val="0"/>
              <w:divBdr>
                <w:top w:val="none" w:sz="0" w:space="0" w:color="auto"/>
                <w:left w:val="none" w:sz="0" w:space="0" w:color="auto"/>
                <w:bottom w:val="none" w:sz="0" w:space="0" w:color="auto"/>
                <w:right w:val="none" w:sz="0" w:space="0" w:color="auto"/>
              </w:divBdr>
            </w:div>
            <w:div w:id="323095773">
              <w:marLeft w:val="0"/>
              <w:marRight w:val="0"/>
              <w:marTop w:val="0"/>
              <w:marBottom w:val="0"/>
              <w:divBdr>
                <w:top w:val="none" w:sz="0" w:space="0" w:color="auto"/>
                <w:left w:val="none" w:sz="0" w:space="0" w:color="auto"/>
                <w:bottom w:val="none" w:sz="0" w:space="0" w:color="auto"/>
                <w:right w:val="none" w:sz="0" w:space="0" w:color="auto"/>
              </w:divBdr>
            </w:div>
            <w:div w:id="211385848">
              <w:marLeft w:val="0"/>
              <w:marRight w:val="0"/>
              <w:marTop w:val="0"/>
              <w:marBottom w:val="0"/>
              <w:divBdr>
                <w:top w:val="none" w:sz="0" w:space="0" w:color="auto"/>
                <w:left w:val="none" w:sz="0" w:space="0" w:color="auto"/>
                <w:bottom w:val="none" w:sz="0" w:space="0" w:color="auto"/>
                <w:right w:val="none" w:sz="0" w:space="0" w:color="auto"/>
              </w:divBdr>
            </w:div>
            <w:div w:id="1192108815">
              <w:marLeft w:val="0"/>
              <w:marRight w:val="0"/>
              <w:marTop w:val="0"/>
              <w:marBottom w:val="0"/>
              <w:divBdr>
                <w:top w:val="none" w:sz="0" w:space="0" w:color="auto"/>
                <w:left w:val="none" w:sz="0" w:space="0" w:color="auto"/>
                <w:bottom w:val="none" w:sz="0" w:space="0" w:color="auto"/>
                <w:right w:val="none" w:sz="0" w:space="0" w:color="auto"/>
              </w:divBdr>
            </w:div>
            <w:div w:id="421998381">
              <w:marLeft w:val="0"/>
              <w:marRight w:val="0"/>
              <w:marTop w:val="0"/>
              <w:marBottom w:val="0"/>
              <w:divBdr>
                <w:top w:val="none" w:sz="0" w:space="0" w:color="auto"/>
                <w:left w:val="none" w:sz="0" w:space="0" w:color="auto"/>
                <w:bottom w:val="none" w:sz="0" w:space="0" w:color="auto"/>
                <w:right w:val="none" w:sz="0" w:space="0" w:color="auto"/>
              </w:divBdr>
            </w:div>
            <w:div w:id="1986084409">
              <w:marLeft w:val="0"/>
              <w:marRight w:val="0"/>
              <w:marTop w:val="0"/>
              <w:marBottom w:val="0"/>
              <w:divBdr>
                <w:top w:val="none" w:sz="0" w:space="0" w:color="auto"/>
                <w:left w:val="none" w:sz="0" w:space="0" w:color="auto"/>
                <w:bottom w:val="none" w:sz="0" w:space="0" w:color="auto"/>
                <w:right w:val="none" w:sz="0" w:space="0" w:color="auto"/>
              </w:divBdr>
            </w:div>
            <w:div w:id="974405726">
              <w:marLeft w:val="0"/>
              <w:marRight w:val="0"/>
              <w:marTop w:val="0"/>
              <w:marBottom w:val="0"/>
              <w:divBdr>
                <w:top w:val="none" w:sz="0" w:space="0" w:color="auto"/>
                <w:left w:val="none" w:sz="0" w:space="0" w:color="auto"/>
                <w:bottom w:val="none" w:sz="0" w:space="0" w:color="auto"/>
                <w:right w:val="none" w:sz="0" w:space="0" w:color="auto"/>
              </w:divBdr>
            </w:div>
            <w:div w:id="2035495818">
              <w:marLeft w:val="0"/>
              <w:marRight w:val="0"/>
              <w:marTop w:val="0"/>
              <w:marBottom w:val="0"/>
              <w:divBdr>
                <w:top w:val="none" w:sz="0" w:space="0" w:color="auto"/>
                <w:left w:val="none" w:sz="0" w:space="0" w:color="auto"/>
                <w:bottom w:val="none" w:sz="0" w:space="0" w:color="auto"/>
                <w:right w:val="none" w:sz="0" w:space="0" w:color="auto"/>
              </w:divBdr>
            </w:div>
            <w:div w:id="1334259444">
              <w:marLeft w:val="0"/>
              <w:marRight w:val="0"/>
              <w:marTop w:val="0"/>
              <w:marBottom w:val="0"/>
              <w:divBdr>
                <w:top w:val="none" w:sz="0" w:space="0" w:color="auto"/>
                <w:left w:val="none" w:sz="0" w:space="0" w:color="auto"/>
                <w:bottom w:val="none" w:sz="0" w:space="0" w:color="auto"/>
                <w:right w:val="none" w:sz="0" w:space="0" w:color="auto"/>
              </w:divBdr>
            </w:div>
            <w:div w:id="1237864698">
              <w:marLeft w:val="0"/>
              <w:marRight w:val="0"/>
              <w:marTop w:val="0"/>
              <w:marBottom w:val="0"/>
              <w:divBdr>
                <w:top w:val="none" w:sz="0" w:space="0" w:color="auto"/>
                <w:left w:val="none" w:sz="0" w:space="0" w:color="auto"/>
                <w:bottom w:val="none" w:sz="0" w:space="0" w:color="auto"/>
                <w:right w:val="none" w:sz="0" w:space="0" w:color="auto"/>
              </w:divBdr>
            </w:div>
            <w:div w:id="663826792">
              <w:marLeft w:val="0"/>
              <w:marRight w:val="0"/>
              <w:marTop w:val="0"/>
              <w:marBottom w:val="0"/>
              <w:divBdr>
                <w:top w:val="none" w:sz="0" w:space="0" w:color="auto"/>
                <w:left w:val="none" w:sz="0" w:space="0" w:color="auto"/>
                <w:bottom w:val="none" w:sz="0" w:space="0" w:color="auto"/>
                <w:right w:val="none" w:sz="0" w:space="0" w:color="auto"/>
              </w:divBdr>
            </w:div>
            <w:div w:id="2060586101">
              <w:marLeft w:val="0"/>
              <w:marRight w:val="0"/>
              <w:marTop w:val="0"/>
              <w:marBottom w:val="0"/>
              <w:divBdr>
                <w:top w:val="none" w:sz="0" w:space="0" w:color="auto"/>
                <w:left w:val="none" w:sz="0" w:space="0" w:color="auto"/>
                <w:bottom w:val="none" w:sz="0" w:space="0" w:color="auto"/>
                <w:right w:val="none" w:sz="0" w:space="0" w:color="auto"/>
              </w:divBdr>
            </w:div>
            <w:div w:id="1718697596">
              <w:marLeft w:val="0"/>
              <w:marRight w:val="0"/>
              <w:marTop w:val="0"/>
              <w:marBottom w:val="0"/>
              <w:divBdr>
                <w:top w:val="none" w:sz="0" w:space="0" w:color="auto"/>
                <w:left w:val="none" w:sz="0" w:space="0" w:color="auto"/>
                <w:bottom w:val="none" w:sz="0" w:space="0" w:color="auto"/>
                <w:right w:val="none" w:sz="0" w:space="0" w:color="auto"/>
              </w:divBdr>
            </w:div>
            <w:div w:id="785268893">
              <w:marLeft w:val="0"/>
              <w:marRight w:val="0"/>
              <w:marTop w:val="0"/>
              <w:marBottom w:val="0"/>
              <w:divBdr>
                <w:top w:val="none" w:sz="0" w:space="0" w:color="auto"/>
                <w:left w:val="none" w:sz="0" w:space="0" w:color="auto"/>
                <w:bottom w:val="none" w:sz="0" w:space="0" w:color="auto"/>
                <w:right w:val="none" w:sz="0" w:space="0" w:color="auto"/>
              </w:divBdr>
            </w:div>
            <w:div w:id="1351839343">
              <w:marLeft w:val="0"/>
              <w:marRight w:val="0"/>
              <w:marTop w:val="0"/>
              <w:marBottom w:val="0"/>
              <w:divBdr>
                <w:top w:val="none" w:sz="0" w:space="0" w:color="auto"/>
                <w:left w:val="none" w:sz="0" w:space="0" w:color="auto"/>
                <w:bottom w:val="none" w:sz="0" w:space="0" w:color="auto"/>
                <w:right w:val="none" w:sz="0" w:space="0" w:color="auto"/>
              </w:divBdr>
            </w:div>
            <w:div w:id="1216694649">
              <w:marLeft w:val="0"/>
              <w:marRight w:val="0"/>
              <w:marTop w:val="0"/>
              <w:marBottom w:val="0"/>
              <w:divBdr>
                <w:top w:val="none" w:sz="0" w:space="0" w:color="auto"/>
                <w:left w:val="none" w:sz="0" w:space="0" w:color="auto"/>
                <w:bottom w:val="none" w:sz="0" w:space="0" w:color="auto"/>
                <w:right w:val="none" w:sz="0" w:space="0" w:color="auto"/>
              </w:divBdr>
            </w:div>
            <w:div w:id="1407262186">
              <w:marLeft w:val="0"/>
              <w:marRight w:val="0"/>
              <w:marTop w:val="0"/>
              <w:marBottom w:val="0"/>
              <w:divBdr>
                <w:top w:val="none" w:sz="0" w:space="0" w:color="auto"/>
                <w:left w:val="none" w:sz="0" w:space="0" w:color="auto"/>
                <w:bottom w:val="none" w:sz="0" w:space="0" w:color="auto"/>
                <w:right w:val="none" w:sz="0" w:space="0" w:color="auto"/>
              </w:divBdr>
            </w:div>
            <w:div w:id="525945554">
              <w:marLeft w:val="0"/>
              <w:marRight w:val="0"/>
              <w:marTop w:val="0"/>
              <w:marBottom w:val="0"/>
              <w:divBdr>
                <w:top w:val="none" w:sz="0" w:space="0" w:color="auto"/>
                <w:left w:val="none" w:sz="0" w:space="0" w:color="auto"/>
                <w:bottom w:val="none" w:sz="0" w:space="0" w:color="auto"/>
                <w:right w:val="none" w:sz="0" w:space="0" w:color="auto"/>
              </w:divBdr>
            </w:div>
            <w:div w:id="20864465">
              <w:marLeft w:val="0"/>
              <w:marRight w:val="0"/>
              <w:marTop w:val="0"/>
              <w:marBottom w:val="0"/>
              <w:divBdr>
                <w:top w:val="none" w:sz="0" w:space="0" w:color="auto"/>
                <w:left w:val="none" w:sz="0" w:space="0" w:color="auto"/>
                <w:bottom w:val="none" w:sz="0" w:space="0" w:color="auto"/>
                <w:right w:val="none" w:sz="0" w:space="0" w:color="auto"/>
              </w:divBdr>
            </w:div>
            <w:div w:id="1326739338">
              <w:marLeft w:val="0"/>
              <w:marRight w:val="0"/>
              <w:marTop w:val="0"/>
              <w:marBottom w:val="0"/>
              <w:divBdr>
                <w:top w:val="none" w:sz="0" w:space="0" w:color="auto"/>
                <w:left w:val="none" w:sz="0" w:space="0" w:color="auto"/>
                <w:bottom w:val="none" w:sz="0" w:space="0" w:color="auto"/>
                <w:right w:val="none" w:sz="0" w:space="0" w:color="auto"/>
              </w:divBdr>
            </w:div>
            <w:div w:id="470942982">
              <w:marLeft w:val="0"/>
              <w:marRight w:val="0"/>
              <w:marTop w:val="0"/>
              <w:marBottom w:val="0"/>
              <w:divBdr>
                <w:top w:val="none" w:sz="0" w:space="0" w:color="auto"/>
                <w:left w:val="none" w:sz="0" w:space="0" w:color="auto"/>
                <w:bottom w:val="none" w:sz="0" w:space="0" w:color="auto"/>
                <w:right w:val="none" w:sz="0" w:space="0" w:color="auto"/>
              </w:divBdr>
            </w:div>
            <w:div w:id="995114248">
              <w:marLeft w:val="0"/>
              <w:marRight w:val="0"/>
              <w:marTop w:val="0"/>
              <w:marBottom w:val="0"/>
              <w:divBdr>
                <w:top w:val="none" w:sz="0" w:space="0" w:color="auto"/>
                <w:left w:val="none" w:sz="0" w:space="0" w:color="auto"/>
                <w:bottom w:val="none" w:sz="0" w:space="0" w:color="auto"/>
                <w:right w:val="none" w:sz="0" w:space="0" w:color="auto"/>
              </w:divBdr>
            </w:div>
            <w:div w:id="1980645812">
              <w:marLeft w:val="0"/>
              <w:marRight w:val="0"/>
              <w:marTop w:val="0"/>
              <w:marBottom w:val="0"/>
              <w:divBdr>
                <w:top w:val="none" w:sz="0" w:space="0" w:color="auto"/>
                <w:left w:val="none" w:sz="0" w:space="0" w:color="auto"/>
                <w:bottom w:val="none" w:sz="0" w:space="0" w:color="auto"/>
                <w:right w:val="none" w:sz="0" w:space="0" w:color="auto"/>
              </w:divBdr>
            </w:div>
            <w:div w:id="1024284963">
              <w:marLeft w:val="0"/>
              <w:marRight w:val="0"/>
              <w:marTop w:val="0"/>
              <w:marBottom w:val="0"/>
              <w:divBdr>
                <w:top w:val="none" w:sz="0" w:space="0" w:color="auto"/>
                <w:left w:val="none" w:sz="0" w:space="0" w:color="auto"/>
                <w:bottom w:val="none" w:sz="0" w:space="0" w:color="auto"/>
                <w:right w:val="none" w:sz="0" w:space="0" w:color="auto"/>
              </w:divBdr>
            </w:div>
            <w:div w:id="886724023">
              <w:marLeft w:val="0"/>
              <w:marRight w:val="0"/>
              <w:marTop w:val="0"/>
              <w:marBottom w:val="0"/>
              <w:divBdr>
                <w:top w:val="none" w:sz="0" w:space="0" w:color="auto"/>
                <w:left w:val="none" w:sz="0" w:space="0" w:color="auto"/>
                <w:bottom w:val="none" w:sz="0" w:space="0" w:color="auto"/>
                <w:right w:val="none" w:sz="0" w:space="0" w:color="auto"/>
              </w:divBdr>
            </w:div>
            <w:div w:id="1790011147">
              <w:marLeft w:val="0"/>
              <w:marRight w:val="0"/>
              <w:marTop w:val="0"/>
              <w:marBottom w:val="0"/>
              <w:divBdr>
                <w:top w:val="none" w:sz="0" w:space="0" w:color="auto"/>
                <w:left w:val="none" w:sz="0" w:space="0" w:color="auto"/>
                <w:bottom w:val="none" w:sz="0" w:space="0" w:color="auto"/>
                <w:right w:val="none" w:sz="0" w:space="0" w:color="auto"/>
              </w:divBdr>
            </w:div>
            <w:div w:id="958996506">
              <w:marLeft w:val="0"/>
              <w:marRight w:val="0"/>
              <w:marTop w:val="0"/>
              <w:marBottom w:val="0"/>
              <w:divBdr>
                <w:top w:val="none" w:sz="0" w:space="0" w:color="auto"/>
                <w:left w:val="none" w:sz="0" w:space="0" w:color="auto"/>
                <w:bottom w:val="none" w:sz="0" w:space="0" w:color="auto"/>
                <w:right w:val="none" w:sz="0" w:space="0" w:color="auto"/>
              </w:divBdr>
            </w:div>
            <w:div w:id="226646689">
              <w:marLeft w:val="0"/>
              <w:marRight w:val="0"/>
              <w:marTop w:val="0"/>
              <w:marBottom w:val="0"/>
              <w:divBdr>
                <w:top w:val="none" w:sz="0" w:space="0" w:color="auto"/>
                <w:left w:val="none" w:sz="0" w:space="0" w:color="auto"/>
                <w:bottom w:val="none" w:sz="0" w:space="0" w:color="auto"/>
                <w:right w:val="none" w:sz="0" w:space="0" w:color="auto"/>
              </w:divBdr>
            </w:div>
            <w:div w:id="1783261520">
              <w:marLeft w:val="0"/>
              <w:marRight w:val="0"/>
              <w:marTop w:val="0"/>
              <w:marBottom w:val="0"/>
              <w:divBdr>
                <w:top w:val="none" w:sz="0" w:space="0" w:color="auto"/>
                <w:left w:val="none" w:sz="0" w:space="0" w:color="auto"/>
                <w:bottom w:val="none" w:sz="0" w:space="0" w:color="auto"/>
                <w:right w:val="none" w:sz="0" w:space="0" w:color="auto"/>
              </w:divBdr>
            </w:div>
            <w:div w:id="1501113917">
              <w:marLeft w:val="0"/>
              <w:marRight w:val="0"/>
              <w:marTop w:val="0"/>
              <w:marBottom w:val="0"/>
              <w:divBdr>
                <w:top w:val="none" w:sz="0" w:space="0" w:color="auto"/>
                <w:left w:val="none" w:sz="0" w:space="0" w:color="auto"/>
                <w:bottom w:val="none" w:sz="0" w:space="0" w:color="auto"/>
                <w:right w:val="none" w:sz="0" w:space="0" w:color="auto"/>
              </w:divBdr>
            </w:div>
            <w:div w:id="1880698512">
              <w:marLeft w:val="0"/>
              <w:marRight w:val="0"/>
              <w:marTop w:val="0"/>
              <w:marBottom w:val="0"/>
              <w:divBdr>
                <w:top w:val="none" w:sz="0" w:space="0" w:color="auto"/>
                <w:left w:val="none" w:sz="0" w:space="0" w:color="auto"/>
                <w:bottom w:val="none" w:sz="0" w:space="0" w:color="auto"/>
                <w:right w:val="none" w:sz="0" w:space="0" w:color="auto"/>
              </w:divBdr>
            </w:div>
            <w:div w:id="1894729092">
              <w:marLeft w:val="0"/>
              <w:marRight w:val="0"/>
              <w:marTop w:val="0"/>
              <w:marBottom w:val="0"/>
              <w:divBdr>
                <w:top w:val="none" w:sz="0" w:space="0" w:color="auto"/>
                <w:left w:val="none" w:sz="0" w:space="0" w:color="auto"/>
                <w:bottom w:val="none" w:sz="0" w:space="0" w:color="auto"/>
                <w:right w:val="none" w:sz="0" w:space="0" w:color="auto"/>
              </w:divBdr>
            </w:div>
            <w:div w:id="1844078508">
              <w:marLeft w:val="0"/>
              <w:marRight w:val="0"/>
              <w:marTop w:val="0"/>
              <w:marBottom w:val="0"/>
              <w:divBdr>
                <w:top w:val="none" w:sz="0" w:space="0" w:color="auto"/>
                <w:left w:val="none" w:sz="0" w:space="0" w:color="auto"/>
                <w:bottom w:val="none" w:sz="0" w:space="0" w:color="auto"/>
                <w:right w:val="none" w:sz="0" w:space="0" w:color="auto"/>
              </w:divBdr>
            </w:div>
            <w:div w:id="1208226330">
              <w:marLeft w:val="0"/>
              <w:marRight w:val="0"/>
              <w:marTop w:val="0"/>
              <w:marBottom w:val="0"/>
              <w:divBdr>
                <w:top w:val="none" w:sz="0" w:space="0" w:color="auto"/>
                <w:left w:val="none" w:sz="0" w:space="0" w:color="auto"/>
                <w:bottom w:val="none" w:sz="0" w:space="0" w:color="auto"/>
                <w:right w:val="none" w:sz="0" w:space="0" w:color="auto"/>
              </w:divBdr>
            </w:div>
            <w:div w:id="2116292472">
              <w:marLeft w:val="0"/>
              <w:marRight w:val="0"/>
              <w:marTop w:val="0"/>
              <w:marBottom w:val="0"/>
              <w:divBdr>
                <w:top w:val="none" w:sz="0" w:space="0" w:color="auto"/>
                <w:left w:val="none" w:sz="0" w:space="0" w:color="auto"/>
                <w:bottom w:val="none" w:sz="0" w:space="0" w:color="auto"/>
                <w:right w:val="none" w:sz="0" w:space="0" w:color="auto"/>
              </w:divBdr>
            </w:div>
            <w:div w:id="88737691">
              <w:marLeft w:val="0"/>
              <w:marRight w:val="0"/>
              <w:marTop w:val="0"/>
              <w:marBottom w:val="0"/>
              <w:divBdr>
                <w:top w:val="none" w:sz="0" w:space="0" w:color="auto"/>
                <w:left w:val="none" w:sz="0" w:space="0" w:color="auto"/>
                <w:bottom w:val="none" w:sz="0" w:space="0" w:color="auto"/>
                <w:right w:val="none" w:sz="0" w:space="0" w:color="auto"/>
              </w:divBdr>
            </w:div>
            <w:div w:id="1544172155">
              <w:marLeft w:val="0"/>
              <w:marRight w:val="0"/>
              <w:marTop w:val="0"/>
              <w:marBottom w:val="0"/>
              <w:divBdr>
                <w:top w:val="none" w:sz="0" w:space="0" w:color="auto"/>
                <w:left w:val="none" w:sz="0" w:space="0" w:color="auto"/>
                <w:bottom w:val="none" w:sz="0" w:space="0" w:color="auto"/>
                <w:right w:val="none" w:sz="0" w:space="0" w:color="auto"/>
              </w:divBdr>
            </w:div>
            <w:div w:id="1088841515">
              <w:marLeft w:val="0"/>
              <w:marRight w:val="0"/>
              <w:marTop w:val="0"/>
              <w:marBottom w:val="0"/>
              <w:divBdr>
                <w:top w:val="none" w:sz="0" w:space="0" w:color="auto"/>
                <w:left w:val="none" w:sz="0" w:space="0" w:color="auto"/>
                <w:bottom w:val="none" w:sz="0" w:space="0" w:color="auto"/>
                <w:right w:val="none" w:sz="0" w:space="0" w:color="auto"/>
              </w:divBdr>
            </w:div>
            <w:div w:id="235752870">
              <w:marLeft w:val="0"/>
              <w:marRight w:val="0"/>
              <w:marTop w:val="0"/>
              <w:marBottom w:val="0"/>
              <w:divBdr>
                <w:top w:val="none" w:sz="0" w:space="0" w:color="auto"/>
                <w:left w:val="none" w:sz="0" w:space="0" w:color="auto"/>
                <w:bottom w:val="none" w:sz="0" w:space="0" w:color="auto"/>
                <w:right w:val="none" w:sz="0" w:space="0" w:color="auto"/>
              </w:divBdr>
            </w:div>
            <w:div w:id="1792283108">
              <w:marLeft w:val="0"/>
              <w:marRight w:val="0"/>
              <w:marTop w:val="0"/>
              <w:marBottom w:val="0"/>
              <w:divBdr>
                <w:top w:val="none" w:sz="0" w:space="0" w:color="auto"/>
                <w:left w:val="none" w:sz="0" w:space="0" w:color="auto"/>
                <w:bottom w:val="none" w:sz="0" w:space="0" w:color="auto"/>
                <w:right w:val="none" w:sz="0" w:space="0" w:color="auto"/>
              </w:divBdr>
            </w:div>
            <w:div w:id="1389187122">
              <w:marLeft w:val="0"/>
              <w:marRight w:val="0"/>
              <w:marTop w:val="0"/>
              <w:marBottom w:val="0"/>
              <w:divBdr>
                <w:top w:val="none" w:sz="0" w:space="0" w:color="auto"/>
                <w:left w:val="none" w:sz="0" w:space="0" w:color="auto"/>
                <w:bottom w:val="none" w:sz="0" w:space="0" w:color="auto"/>
                <w:right w:val="none" w:sz="0" w:space="0" w:color="auto"/>
              </w:divBdr>
            </w:div>
            <w:div w:id="502667699">
              <w:marLeft w:val="0"/>
              <w:marRight w:val="0"/>
              <w:marTop w:val="0"/>
              <w:marBottom w:val="0"/>
              <w:divBdr>
                <w:top w:val="none" w:sz="0" w:space="0" w:color="auto"/>
                <w:left w:val="none" w:sz="0" w:space="0" w:color="auto"/>
                <w:bottom w:val="none" w:sz="0" w:space="0" w:color="auto"/>
                <w:right w:val="none" w:sz="0" w:space="0" w:color="auto"/>
              </w:divBdr>
            </w:div>
            <w:div w:id="1789087573">
              <w:marLeft w:val="0"/>
              <w:marRight w:val="0"/>
              <w:marTop w:val="0"/>
              <w:marBottom w:val="0"/>
              <w:divBdr>
                <w:top w:val="none" w:sz="0" w:space="0" w:color="auto"/>
                <w:left w:val="none" w:sz="0" w:space="0" w:color="auto"/>
                <w:bottom w:val="none" w:sz="0" w:space="0" w:color="auto"/>
                <w:right w:val="none" w:sz="0" w:space="0" w:color="auto"/>
              </w:divBdr>
            </w:div>
            <w:div w:id="220796975">
              <w:marLeft w:val="0"/>
              <w:marRight w:val="0"/>
              <w:marTop w:val="0"/>
              <w:marBottom w:val="0"/>
              <w:divBdr>
                <w:top w:val="none" w:sz="0" w:space="0" w:color="auto"/>
                <w:left w:val="none" w:sz="0" w:space="0" w:color="auto"/>
                <w:bottom w:val="none" w:sz="0" w:space="0" w:color="auto"/>
                <w:right w:val="none" w:sz="0" w:space="0" w:color="auto"/>
              </w:divBdr>
            </w:div>
            <w:div w:id="1202091249">
              <w:marLeft w:val="0"/>
              <w:marRight w:val="0"/>
              <w:marTop w:val="0"/>
              <w:marBottom w:val="0"/>
              <w:divBdr>
                <w:top w:val="none" w:sz="0" w:space="0" w:color="auto"/>
                <w:left w:val="none" w:sz="0" w:space="0" w:color="auto"/>
                <w:bottom w:val="none" w:sz="0" w:space="0" w:color="auto"/>
                <w:right w:val="none" w:sz="0" w:space="0" w:color="auto"/>
              </w:divBdr>
            </w:div>
            <w:div w:id="1807048783">
              <w:marLeft w:val="0"/>
              <w:marRight w:val="0"/>
              <w:marTop w:val="0"/>
              <w:marBottom w:val="0"/>
              <w:divBdr>
                <w:top w:val="none" w:sz="0" w:space="0" w:color="auto"/>
                <w:left w:val="none" w:sz="0" w:space="0" w:color="auto"/>
                <w:bottom w:val="none" w:sz="0" w:space="0" w:color="auto"/>
                <w:right w:val="none" w:sz="0" w:space="0" w:color="auto"/>
              </w:divBdr>
            </w:div>
            <w:div w:id="1543444192">
              <w:marLeft w:val="0"/>
              <w:marRight w:val="0"/>
              <w:marTop w:val="0"/>
              <w:marBottom w:val="0"/>
              <w:divBdr>
                <w:top w:val="none" w:sz="0" w:space="0" w:color="auto"/>
                <w:left w:val="none" w:sz="0" w:space="0" w:color="auto"/>
                <w:bottom w:val="none" w:sz="0" w:space="0" w:color="auto"/>
                <w:right w:val="none" w:sz="0" w:space="0" w:color="auto"/>
              </w:divBdr>
            </w:div>
            <w:div w:id="801314428">
              <w:marLeft w:val="0"/>
              <w:marRight w:val="0"/>
              <w:marTop w:val="0"/>
              <w:marBottom w:val="0"/>
              <w:divBdr>
                <w:top w:val="none" w:sz="0" w:space="0" w:color="auto"/>
                <w:left w:val="none" w:sz="0" w:space="0" w:color="auto"/>
                <w:bottom w:val="none" w:sz="0" w:space="0" w:color="auto"/>
                <w:right w:val="none" w:sz="0" w:space="0" w:color="auto"/>
              </w:divBdr>
            </w:div>
            <w:div w:id="620191184">
              <w:marLeft w:val="0"/>
              <w:marRight w:val="0"/>
              <w:marTop w:val="0"/>
              <w:marBottom w:val="0"/>
              <w:divBdr>
                <w:top w:val="none" w:sz="0" w:space="0" w:color="auto"/>
                <w:left w:val="none" w:sz="0" w:space="0" w:color="auto"/>
                <w:bottom w:val="none" w:sz="0" w:space="0" w:color="auto"/>
                <w:right w:val="none" w:sz="0" w:space="0" w:color="auto"/>
              </w:divBdr>
            </w:div>
            <w:div w:id="135729826">
              <w:marLeft w:val="0"/>
              <w:marRight w:val="0"/>
              <w:marTop w:val="0"/>
              <w:marBottom w:val="0"/>
              <w:divBdr>
                <w:top w:val="none" w:sz="0" w:space="0" w:color="auto"/>
                <w:left w:val="none" w:sz="0" w:space="0" w:color="auto"/>
                <w:bottom w:val="none" w:sz="0" w:space="0" w:color="auto"/>
                <w:right w:val="none" w:sz="0" w:space="0" w:color="auto"/>
              </w:divBdr>
            </w:div>
            <w:div w:id="1851992407">
              <w:marLeft w:val="0"/>
              <w:marRight w:val="0"/>
              <w:marTop w:val="0"/>
              <w:marBottom w:val="0"/>
              <w:divBdr>
                <w:top w:val="none" w:sz="0" w:space="0" w:color="auto"/>
                <w:left w:val="none" w:sz="0" w:space="0" w:color="auto"/>
                <w:bottom w:val="none" w:sz="0" w:space="0" w:color="auto"/>
                <w:right w:val="none" w:sz="0" w:space="0" w:color="auto"/>
              </w:divBdr>
            </w:div>
            <w:div w:id="255867609">
              <w:marLeft w:val="0"/>
              <w:marRight w:val="0"/>
              <w:marTop w:val="0"/>
              <w:marBottom w:val="0"/>
              <w:divBdr>
                <w:top w:val="none" w:sz="0" w:space="0" w:color="auto"/>
                <w:left w:val="none" w:sz="0" w:space="0" w:color="auto"/>
                <w:bottom w:val="none" w:sz="0" w:space="0" w:color="auto"/>
                <w:right w:val="none" w:sz="0" w:space="0" w:color="auto"/>
              </w:divBdr>
            </w:div>
            <w:div w:id="848562806">
              <w:marLeft w:val="0"/>
              <w:marRight w:val="0"/>
              <w:marTop w:val="0"/>
              <w:marBottom w:val="0"/>
              <w:divBdr>
                <w:top w:val="none" w:sz="0" w:space="0" w:color="auto"/>
                <w:left w:val="none" w:sz="0" w:space="0" w:color="auto"/>
                <w:bottom w:val="none" w:sz="0" w:space="0" w:color="auto"/>
                <w:right w:val="none" w:sz="0" w:space="0" w:color="auto"/>
              </w:divBdr>
            </w:div>
            <w:div w:id="1856769481">
              <w:marLeft w:val="0"/>
              <w:marRight w:val="0"/>
              <w:marTop w:val="0"/>
              <w:marBottom w:val="0"/>
              <w:divBdr>
                <w:top w:val="none" w:sz="0" w:space="0" w:color="auto"/>
                <w:left w:val="none" w:sz="0" w:space="0" w:color="auto"/>
                <w:bottom w:val="none" w:sz="0" w:space="0" w:color="auto"/>
                <w:right w:val="none" w:sz="0" w:space="0" w:color="auto"/>
              </w:divBdr>
            </w:div>
            <w:div w:id="1831020491">
              <w:marLeft w:val="0"/>
              <w:marRight w:val="0"/>
              <w:marTop w:val="0"/>
              <w:marBottom w:val="0"/>
              <w:divBdr>
                <w:top w:val="none" w:sz="0" w:space="0" w:color="auto"/>
                <w:left w:val="none" w:sz="0" w:space="0" w:color="auto"/>
                <w:bottom w:val="none" w:sz="0" w:space="0" w:color="auto"/>
                <w:right w:val="none" w:sz="0" w:space="0" w:color="auto"/>
              </w:divBdr>
            </w:div>
            <w:div w:id="844439984">
              <w:marLeft w:val="0"/>
              <w:marRight w:val="0"/>
              <w:marTop w:val="0"/>
              <w:marBottom w:val="0"/>
              <w:divBdr>
                <w:top w:val="none" w:sz="0" w:space="0" w:color="auto"/>
                <w:left w:val="none" w:sz="0" w:space="0" w:color="auto"/>
                <w:bottom w:val="none" w:sz="0" w:space="0" w:color="auto"/>
                <w:right w:val="none" w:sz="0" w:space="0" w:color="auto"/>
              </w:divBdr>
            </w:div>
            <w:div w:id="8944871">
              <w:marLeft w:val="0"/>
              <w:marRight w:val="0"/>
              <w:marTop w:val="0"/>
              <w:marBottom w:val="0"/>
              <w:divBdr>
                <w:top w:val="none" w:sz="0" w:space="0" w:color="auto"/>
                <w:left w:val="none" w:sz="0" w:space="0" w:color="auto"/>
                <w:bottom w:val="none" w:sz="0" w:space="0" w:color="auto"/>
                <w:right w:val="none" w:sz="0" w:space="0" w:color="auto"/>
              </w:divBdr>
            </w:div>
            <w:div w:id="1215694766">
              <w:marLeft w:val="0"/>
              <w:marRight w:val="0"/>
              <w:marTop w:val="0"/>
              <w:marBottom w:val="0"/>
              <w:divBdr>
                <w:top w:val="none" w:sz="0" w:space="0" w:color="auto"/>
                <w:left w:val="none" w:sz="0" w:space="0" w:color="auto"/>
                <w:bottom w:val="none" w:sz="0" w:space="0" w:color="auto"/>
                <w:right w:val="none" w:sz="0" w:space="0" w:color="auto"/>
              </w:divBdr>
            </w:div>
            <w:div w:id="728577198">
              <w:marLeft w:val="0"/>
              <w:marRight w:val="0"/>
              <w:marTop w:val="0"/>
              <w:marBottom w:val="0"/>
              <w:divBdr>
                <w:top w:val="none" w:sz="0" w:space="0" w:color="auto"/>
                <w:left w:val="none" w:sz="0" w:space="0" w:color="auto"/>
                <w:bottom w:val="none" w:sz="0" w:space="0" w:color="auto"/>
                <w:right w:val="none" w:sz="0" w:space="0" w:color="auto"/>
              </w:divBdr>
            </w:div>
            <w:div w:id="497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79885">
      <w:bodyDiv w:val="1"/>
      <w:marLeft w:val="0"/>
      <w:marRight w:val="0"/>
      <w:marTop w:val="0"/>
      <w:marBottom w:val="0"/>
      <w:divBdr>
        <w:top w:val="none" w:sz="0" w:space="0" w:color="auto"/>
        <w:left w:val="none" w:sz="0" w:space="0" w:color="auto"/>
        <w:bottom w:val="none" w:sz="0" w:space="0" w:color="auto"/>
        <w:right w:val="none" w:sz="0" w:space="0" w:color="auto"/>
      </w:divBdr>
      <w:divsChild>
        <w:div w:id="738745537">
          <w:marLeft w:val="0"/>
          <w:marRight w:val="0"/>
          <w:marTop w:val="0"/>
          <w:marBottom w:val="0"/>
          <w:divBdr>
            <w:top w:val="none" w:sz="0" w:space="0" w:color="auto"/>
            <w:left w:val="none" w:sz="0" w:space="0" w:color="auto"/>
            <w:bottom w:val="none" w:sz="0" w:space="0" w:color="auto"/>
            <w:right w:val="none" w:sz="0" w:space="0" w:color="auto"/>
          </w:divBdr>
          <w:divsChild>
            <w:div w:id="1164324387">
              <w:marLeft w:val="0"/>
              <w:marRight w:val="0"/>
              <w:marTop w:val="0"/>
              <w:marBottom w:val="0"/>
              <w:divBdr>
                <w:top w:val="none" w:sz="0" w:space="0" w:color="auto"/>
                <w:left w:val="none" w:sz="0" w:space="0" w:color="auto"/>
                <w:bottom w:val="none" w:sz="0" w:space="0" w:color="auto"/>
                <w:right w:val="none" w:sz="0" w:space="0" w:color="auto"/>
              </w:divBdr>
            </w:div>
            <w:div w:id="474226390">
              <w:marLeft w:val="0"/>
              <w:marRight w:val="0"/>
              <w:marTop w:val="0"/>
              <w:marBottom w:val="0"/>
              <w:divBdr>
                <w:top w:val="none" w:sz="0" w:space="0" w:color="auto"/>
                <w:left w:val="none" w:sz="0" w:space="0" w:color="auto"/>
                <w:bottom w:val="none" w:sz="0" w:space="0" w:color="auto"/>
                <w:right w:val="none" w:sz="0" w:space="0" w:color="auto"/>
              </w:divBdr>
            </w:div>
            <w:div w:id="183058439">
              <w:marLeft w:val="0"/>
              <w:marRight w:val="0"/>
              <w:marTop w:val="0"/>
              <w:marBottom w:val="0"/>
              <w:divBdr>
                <w:top w:val="none" w:sz="0" w:space="0" w:color="auto"/>
                <w:left w:val="none" w:sz="0" w:space="0" w:color="auto"/>
                <w:bottom w:val="none" w:sz="0" w:space="0" w:color="auto"/>
                <w:right w:val="none" w:sz="0" w:space="0" w:color="auto"/>
              </w:divBdr>
            </w:div>
            <w:div w:id="2028601797">
              <w:marLeft w:val="0"/>
              <w:marRight w:val="0"/>
              <w:marTop w:val="0"/>
              <w:marBottom w:val="0"/>
              <w:divBdr>
                <w:top w:val="none" w:sz="0" w:space="0" w:color="auto"/>
                <w:left w:val="none" w:sz="0" w:space="0" w:color="auto"/>
                <w:bottom w:val="none" w:sz="0" w:space="0" w:color="auto"/>
                <w:right w:val="none" w:sz="0" w:space="0" w:color="auto"/>
              </w:divBdr>
            </w:div>
            <w:div w:id="1720202680">
              <w:marLeft w:val="0"/>
              <w:marRight w:val="0"/>
              <w:marTop w:val="0"/>
              <w:marBottom w:val="0"/>
              <w:divBdr>
                <w:top w:val="none" w:sz="0" w:space="0" w:color="auto"/>
                <w:left w:val="none" w:sz="0" w:space="0" w:color="auto"/>
                <w:bottom w:val="none" w:sz="0" w:space="0" w:color="auto"/>
                <w:right w:val="none" w:sz="0" w:space="0" w:color="auto"/>
              </w:divBdr>
            </w:div>
            <w:div w:id="1570112334">
              <w:marLeft w:val="0"/>
              <w:marRight w:val="0"/>
              <w:marTop w:val="0"/>
              <w:marBottom w:val="0"/>
              <w:divBdr>
                <w:top w:val="none" w:sz="0" w:space="0" w:color="auto"/>
                <w:left w:val="none" w:sz="0" w:space="0" w:color="auto"/>
                <w:bottom w:val="none" w:sz="0" w:space="0" w:color="auto"/>
                <w:right w:val="none" w:sz="0" w:space="0" w:color="auto"/>
              </w:divBdr>
            </w:div>
            <w:div w:id="1309047597">
              <w:marLeft w:val="0"/>
              <w:marRight w:val="0"/>
              <w:marTop w:val="0"/>
              <w:marBottom w:val="0"/>
              <w:divBdr>
                <w:top w:val="none" w:sz="0" w:space="0" w:color="auto"/>
                <w:left w:val="none" w:sz="0" w:space="0" w:color="auto"/>
                <w:bottom w:val="none" w:sz="0" w:space="0" w:color="auto"/>
                <w:right w:val="none" w:sz="0" w:space="0" w:color="auto"/>
              </w:divBdr>
            </w:div>
            <w:div w:id="130754975">
              <w:marLeft w:val="0"/>
              <w:marRight w:val="0"/>
              <w:marTop w:val="0"/>
              <w:marBottom w:val="0"/>
              <w:divBdr>
                <w:top w:val="none" w:sz="0" w:space="0" w:color="auto"/>
                <w:left w:val="none" w:sz="0" w:space="0" w:color="auto"/>
                <w:bottom w:val="none" w:sz="0" w:space="0" w:color="auto"/>
                <w:right w:val="none" w:sz="0" w:space="0" w:color="auto"/>
              </w:divBdr>
            </w:div>
            <w:div w:id="1290628623">
              <w:marLeft w:val="0"/>
              <w:marRight w:val="0"/>
              <w:marTop w:val="0"/>
              <w:marBottom w:val="0"/>
              <w:divBdr>
                <w:top w:val="none" w:sz="0" w:space="0" w:color="auto"/>
                <w:left w:val="none" w:sz="0" w:space="0" w:color="auto"/>
                <w:bottom w:val="none" w:sz="0" w:space="0" w:color="auto"/>
                <w:right w:val="none" w:sz="0" w:space="0" w:color="auto"/>
              </w:divBdr>
            </w:div>
            <w:div w:id="1432318457">
              <w:marLeft w:val="0"/>
              <w:marRight w:val="0"/>
              <w:marTop w:val="0"/>
              <w:marBottom w:val="0"/>
              <w:divBdr>
                <w:top w:val="none" w:sz="0" w:space="0" w:color="auto"/>
                <w:left w:val="none" w:sz="0" w:space="0" w:color="auto"/>
                <w:bottom w:val="none" w:sz="0" w:space="0" w:color="auto"/>
                <w:right w:val="none" w:sz="0" w:space="0" w:color="auto"/>
              </w:divBdr>
            </w:div>
            <w:div w:id="92673729">
              <w:marLeft w:val="0"/>
              <w:marRight w:val="0"/>
              <w:marTop w:val="0"/>
              <w:marBottom w:val="0"/>
              <w:divBdr>
                <w:top w:val="none" w:sz="0" w:space="0" w:color="auto"/>
                <w:left w:val="none" w:sz="0" w:space="0" w:color="auto"/>
                <w:bottom w:val="none" w:sz="0" w:space="0" w:color="auto"/>
                <w:right w:val="none" w:sz="0" w:space="0" w:color="auto"/>
              </w:divBdr>
            </w:div>
            <w:div w:id="2061056858">
              <w:marLeft w:val="0"/>
              <w:marRight w:val="0"/>
              <w:marTop w:val="0"/>
              <w:marBottom w:val="0"/>
              <w:divBdr>
                <w:top w:val="none" w:sz="0" w:space="0" w:color="auto"/>
                <w:left w:val="none" w:sz="0" w:space="0" w:color="auto"/>
                <w:bottom w:val="none" w:sz="0" w:space="0" w:color="auto"/>
                <w:right w:val="none" w:sz="0" w:space="0" w:color="auto"/>
              </w:divBdr>
            </w:div>
            <w:div w:id="297297998">
              <w:marLeft w:val="0"/>
              <w:marRight w:val="0"/>
              <w:marTop w:val="0"/>
              <w:marBottom w:val="0"/>
              <w:divBdr>
                <w:top w:val="none" w:sz="0" w:space="0" w:color="auto"/>
                <w:left w:val="none" w:sz="0" w:space="0" w:color="auto"/>
                <w:bottom w:val="none" w:sz="0" w:space="0" w:color="auto"/>
                <w:right w:val="none" w:sz="0" w:space="0" w:color="auto"/>
              </w:divBdr>
            </w:div>
            <w:div w:id="285813498">
              <w:marLeft w:val="0"/>
              <w:marRight w:val="0"/>
              <w:marTop w:val="0"/>
              <w:marBottom w:val="0"/>
              <w:divBdr>
                <w:top w:val="none" w:sz="0" w:space="0" w:color="auto"/>
                <w:left w:val="none" w:sz="0" w:space="0" w:color="auto"/>
                <w:bottom w:val="none" w:sz="0" w:space="0" w:color="auto"/>
                <w:right w:val="none" w:sz="0" w:space="0" w:color="auto"/>
              </w:divBdr>
            </w:div>
            <w:div w:id="1553539605">
              <w:marLeft w:val="0"/>
              <w:marRight w:val="0"/>
              <w:marTop w:val="0"/>
              <w:marBottom w:val="0"/>
              <w:divBdr>
                <w:top w:val="none" w:sz="0" w:space="0" w:color="auto"/>
                <w:left w:val="none" w:sz="0" w:space="0" w:color="auto"/>
                <w:bottom w:val="none" w:sz="0" w:space="0" w:color="auto"/>
                <w:right w:val="none" w:sz="0" w:space="0" w:color="auto"/>
              </w:divBdr>
            </w:div>
            <w:div w:id="90132116">
              <w:marLeft w:val="0"/>
              <w:marRight w:val="0"/>
              <w:marTop w:val="0"/>
              <w:marBottom w:val="0"/>
              <w:divBdr>
                <w:top w:val="none" w:sz="0" w:space="0" w:color="auto"/>
                <w:left w:val="none" w:sz="0" w:space="0" w:color="auto"/>
                <w:bottom w:val="none" w:sz="0" w:space="0" w:color="auto"/>
                <w:right w:val="none" w:sz="0" w:space="0" w:color="auto"/>
              </w:divBdr>
            </w:div>
            <w:div w:id="328411734">
              <w:marLeft w:val="0"/>
              <w:marRight w:val="0"/>
              <w:marTop w:val="0"/>
              <w:marBottom w:val="0"/>
              <w:divBdr>
                <w:top w:val="none" w:sz="0" w:space="0" w:color="auto"/>
                <w:left w:val="none" w:sz="0" w:space="0" w:color="auto"/>
                <w:bottom w:val="none" w:sz="0" w:space="0" w:color="auto"/>
                <w:right w:val="none" w:sz="0" w:space="0" w:color="auto"/>
              </w:divBdr>
            </w:div>
            <w:div w:id="948590386">
              <w:marLeft w:val="0"/>
              <w:marRight w:val="0"/>
              <w:marTop w:val="0"/>
              <w:marBottom w:val="0"/>
              <w:divBdr>
                <w:top w:val="none" w:sz="0" w:space="0" w:color="auto"/>
                <w:left w:val="none" w:sz="0" w:space="0" w:color="auto"/>
                <w:bottom w:val="none" w:sz="0" w:space="0" w:color="auto"/>
                <w:right w:val="none" w:sz="0" w:space="0" w:color="auto"/>
              </w:divBdr>
            </w:div>
            <w:div w:id="1058406448">
              <w:marLeft w:val="0"/>
              <w:marRight w:val="0"/>
              <w:marTop w:val="0"/>
              <w:marBottom w:val="0"/>
              <w:divBdr>
                <w:top w:val="none" w:sz="0" w:space="0" w:color="auto"/>
                <w:left w:val="none" w:sz="0" w:space="0" w:color="auto"/>
                <w:bottom w:val="none" w:sz="0" w:space="0" w:color="auto"/>
                <w:right w:val="none" w:sz="0" w:space="0" w:color="auto"/>
              </w:divBdr>
            </w:div>
            <w:div w:id="949820189">
              <w:marLeft w:val="0"/>
              <w:marRight w:val="0"/>
              <w:marTop w:val="0"/>
              <w:marBottom w:val="0"/>
              <w:divBdr>
                <w:top w:val="none" w:sz="0" w:space="0" w:color="auto"/>
                <w:left w:val="none" w:sz="0" w:space="0" w:color="auto"/>
                <w:bottom w:val="none" w:sz="0" w:space="0" w:color="auto"/>
                <w:right w:val="none" w:sz="0" w:space="0" w:color="auto"/>
              </w:divBdr>
            </w:div>
            <w:div w:id="789661920">
              <w:marLeft w:val="0"/>
              <w:marRight w:val="0"/>
              <w:marTop w:val="0"/>
              <w:marBottom w:val="0"/>
              <w:divBdr>
                <w:top w:val="none" w:sz="0" w:space="0" w:color="auto"/>
                <w:left w:val="none" w:sz="0" w:space="0" w:color="auto"/>
                <w:bottom w:val="none" w:sz="0" w:space="0" w:color="auto"/>
                <w:right w:val="none" w:sz="0" w:space="0" w:color="auto"/>
              </w:divBdr>
            </w:div>
            <w:div w:id="1417940331">
              <w:marLeft w:val="0"/>
              <w:marRight w:val="0"/>
              <w:marTop w:val="0"/>
              <w:marBottom w:val="0"/>
              <w:divBdr>
                <w:top w:val="none" w:sz="0" w:space="0" w:color="auto"/>
                <w:left w:val="none" w:sz="0" w:space="0" w:color="auto"/>
                <w:bottom w:val="none" w:sz="0" w:space="0" w:color="auto"/>
                <w:right w:val="none" w:sz="0" w:space="0" w:color="auto"/>
              </w:divBdr>
            </w:div>
            <w:div w:id="1035545453">
              <w:marLeft w:val="0"/>
              <w:marRight w:val="0"/>
              <w:marTop w:val="0"/>
              <w:marBottom w:val="0"/>
              <w:divBdr>
                <w:top w:val="none" w:sz="0" w:space="0" w:color="auto"/>
                <w:left w:val="none" w:sz="0" w:space="0" w:color="auto"/>
                <w:bottom w:val="none" w:sz="0" w:space="0" w:color="auto"/>
                <w:right w:val="none" w:sz="0" w:space="0" w:color="auto"/>
              </w:divBdr>
            </w:div>
            <w:div w:id="140467546">
              <w:marLeft w:val="0"/>
              <w:marRight w:val="0"/>
              <w:marTop w:val="0"/>
              <w:marBottom w:val="0"/>
              <w:divBdr>
                <w:top w:val="none" w:sz="0" w:space="0" w:color="auto"/>
                <w:left w:val="none" w:sz="0" w:space="0" w:color="auto"/>
                <w:bottom w:val="none" w:sz="0" w:space="0" w:color="auto"/>
                <w:right w:val="none" w:sz="0" w:space="0" w:color="auto"/>
              </w:divBdr>
            </w:div>
            <w:div w:id="1817339134">
              <w:marLeft w:val="0"/>
              <w:marRight w:val="0"/>
              <w:marTop w:val="0"/>
              <w:marBottom w:val="0"/>
              <w:divBdr>
                <w:top w:val="none" w:sz="0" w:space="0" w:color="auto"/>
                <w:left w:val="none" w:sz="0" w:space="0" w:color="auto"/>
                <w:bottom w:val="none" w:sz="0" w:space="0" w:color="auto"/>
                <w:right w:val="none" w:sz="0" w:space="0" w:color="auto"/>
              </w:divBdr>
            </w:div>
            <w:div w:id="421417210">
              <w:marLeft w:val="0"/>
              <w:marRight w:val="0"/>
              <w:marTop w:val="0"/>
              <w:marBottom w:val="0"/>
              <w:divBdr>
                <w:top w:val="none" w:sz="0" w:space="0" w:color="auto"/>
                <w:left w:val="none" w:sz="0" w:space="0" w:color="auto"/>
                <w:bottom w:val="none" w:sz="0" w:space="0" w:color="auto"/>
                <w:right w:val="none" w:sz="0" w:space="0" w:color="auto"/>
              </w:divBdr>
            </w:div>
            <w:div w:id="783765831">
              <w:marLeft w:val="0"/>
              <w:marRight w:val="0"/>
              <w:marTop w:val="0"/>
              <w:marBottom w:val="0"/>
              <w:divBdr>
                <w:top w:val="none" w:sz="0" w:space="0" w:color="auto"/>
                <w:left w:val="none" w:sz="0" w:space="0" w:color="auto"/>
                <w:bottom w:val="none" w:sz="0" w:space="0" w:color="auto"/>
                <w:right w:val="none" w:sz="0" w:space="0" w:color="auto"/>
              </w:divBdr>
            </w:div>
            <w:div w:id="994147561">
              <w:marLeft w:val="0"/>
              <w:marRight w:val="0"/>
              <w:marTop w:val="0"/>
              <w:marBottom w:val="0"/>
              <w:divBdr>
                <w:top w:val="none" w:sz="0" w:space="0" w:color="auto"/>
                <w:left w:val="none" w:sz="0" w:space="0" w:color="auto"/>
                <w:bottom w:val="none" w:sz="0" w:space="0" w:color="auto"/>
                <w:right w:val="none" w:sz="0" w:space="0" w:color="auto"/>
              </w:divBdr>
            </w:div>
            <w:div w:id="725296758">
              <w:marLeft w:val="0"/>
              <w:marRight w:val="0"/>
              <w:marTop w:val="0"/>
              <w:marBottom w:val="0"/>
              <w:divBdr>
                <w:top w:val="none" w:sz="0" w:space="0" w:color="auto"/>
                <w:left w:val="none" w:sz="0" w:space="0" w:color="auto"/>
                <w:bottom w:val="none" w:sz="0" w:space="0" w:color="auto"/>
                <w:right w:val="none" w:sz="0" w:space="0" w:color="auto"/>
              </w:divBdr>
            </w:div>
            <w:div w:id="457916143">
              <w:marLeft w:val="0"/>
              <w:marRight w:val="0"/>
              <w:marTop w:val="0"/>
              <w:marBottom w:val="0"/>
              <w:divBdr>
                <w:top w:val="none" w:sz="0" w:space="0" w:color="auto"/>
                <w:left w:val="none" w:sz="0" w:space="0" w:color="auto"/>
                <w:bottom w:val="none" w:sz="0" w:space="0" w:color="auto"/>
                <w:right w:val="none" w:sz="0" w:space="0" w:color="auto"/>
              </w:divBdr>
            </w:div>
            <w:div w:id="1694502156">
              <w:marLeft w:val="0"/>
              <w:marRight w:val="0"/>
              <w:marTop w:val="0"/>
              <w:marBottom w:val="0"/>
              <w:divBdr>
                <w:top w:val="none" w:sz="0" w:space="0" w:color="auto"/>
                <w:left w:val="none" w:sz="0" w:space="0" w:color="auto"/>
                <w:bottom w:val="none" w:sz="0" w:space="0" w:color="auto"/>
                <w:right w:val="none" w:sz="0" w:space="0" w:color="auto"/>
              </w:divBdr>
            </w:div>
            <w:div w:id="346949513">
              <w:marLeft w:val="0"/>
              <w:marRight w:val="0"/>
              <w:marTop w:val="0"/>
              <w:marBottom w:val="0"/>
              <w:divBdr>
                <w:top w:val="none" w:sz="0" w:space="0" w:color="auto"/>
                <w:left w:val="none" w:sz="0" w:space="0" w:color="auto"/>
                <w:bottom w:val="none" w:sz="0" w:space="0" w:color="auto"/>
                <w:right w:val="none" w:sz="0" w:space="0" w:color="auto"/>
              </w:divBdr>
            </w:div>
            <w:div w:id="572274019">
              <w:marLeft w:val="0"/>
              <w:marRight w:val="0"/>
              <w:marTop w:val="0"/>
              <w:marBottom w:val="0"/>
              <w:divBdr>
                <w:top w:val="none" w:sz="0" w:space="0" w:color="auto"/>
                <w:left w:val="none" w:sz="0" w:space="0" w:color="auto"/>
                <w:bottom w:val="none" w:sz="0" w:space="0" w:color="auto"/>
                <w:right w:val="none" w:sz="0" w:space="0" w:color="auto"/>
              </w:divBdr>
            </w:div>
            <w:div w:id="925724201">
              <w:marLeft w:val="0"/>
              <w:marRight w:val="0"/>
              <w:marTop w:val="0"/>
              <w:marBottom w:val="0"/>
              <w:divBdr>
                <w:top w:val="none" w:sz="0" w:space="0" w:color="auto"/>
                <w:left w:val="none" w:sz="0" w:space="0" w:color="auto"/>
                <w:bottom w:val="none" w:sz="0" w:space="0" w:color="auto"/>
                <w:right w:val="none" w:sz="0" w:space="0" w:color="auto"/>
              </w:divBdr>
            </w:div>
            <w:div w:id="1412771702">
              <w:marLeft w:val="0"/>
              <w:marRight w:val="0"/>
              <w:marTop w:val="0"/>
              <w:marBottom w:val="0"/>
              <w:divBdr>
                <w:top w:val="none" w:sz="0" w:space="0" w:color="auto"/>
                <w:left w:val="none" w:sz="0" w:space="0" w:color="auto"/>
                <w:bottom w:val="none" w:sz="0" w:space="0" w:color="auto"/>
                <w:right w:val="none" w:sz="0" w:space="0" w:color="auto"/>
              </w:divBdr>
            </w:div>
            <w:div w:id="1591693797">
              <w:marLeft w:val="0"/>
              <w:marRight w:val="0"/>
              <w:marTop w:val="0"/>
              <w:marBottom w:val="0"/>
              <w:divBdr>
                <w:top w:val="none" w:sz="0" w:space="0" w:color="auto"/>
                <w:left w:val="none" w:sz="0" w:space="0" w:color="auto"/>
                <w:bottom w:val="none" w:sz="0" w:space="0" w:color="auto"/>
                <w:right w:val="none" w:sz="0" w:space="0" w:color="auto"/>
              </w:divBdr>
            </w:div>
            <w:div w:id="1843468457">
              <w:marLeft w:val="0"/>
              <w:marRight w:val="0"/>
              <w:marTop w:val="0"/>
              <w:marBottom w:val="0"/>
              <w:divBdr>
                <w:top w:val="none" w:sz="0" w:space="0" w:color="auto"/>
                <w:left w:val="none" w:sz="0" w:space="0" w:color="auto"/>
                <w:bottom w:val="none" w:sz="0" w:space="0" w:color="auto"/>
                <w:right w:val="none" w:sz="0" w:space="0" w:color="auto"/>
              </w:divBdr>
            </w:div>
            <w:div w:id="346292788">
              <w:marLeft w:val="0"/>
              <w:marRight w:val="0"/>
              <w:marTop w:val="0"/>
              <w:marBottom w:val="0"/>
              <w:divBdr>
                <w:top w:val="none" w:sz="0" w:space="0" w:color="auto"/>
                <w:left w:val="none" w:sz="0" w:space="0" w:color="auto"/>
                <w:bottom w:val="none" w:sz="0" w:space="0" w:color="auto"/>
                <w:right w:val="none" w:sz="0" w:space="0" w:color="auto"/>
              </w:divBdr>
            </w:div>
            <w:div w:id="535120375">
              <w:marLeft w:val="0"/>
              <w:marRight w:val="0"/>
              <w:marTop w:val="0"/>
              <w:marBottom w:val="0"/>
              <w:divBdr>
                <w:top w:val="none" w:sz="0" w:space="0" w:color="auto"/>
                <w:left w:val="none" w:sz="0" w:space="0" w:color="auto"/>
                <w:bottom w:val="none" w:sz="0" w:space="0" w:color="auto"/>
                <w:right w:val="none" w:sz="0" w:space="0" w:color="auto"/>
              </w:divBdr>
            </w:div>
            <w:div w:id="518277421">
              <w:marLeft w:val="0"/>
              <w:marRight w:val="0"/>
              <w:marTop w:val="0"/>
              <w:marBottom w:val="0"/>
              <w:divBdr>
                <w:top w:val="none" w:sz="0" w:space="0" w:color="auto"/>
                <w:left w:val="none" w:sz="0" w:space="0" w:color="auto"/>
                <w:bottom w:val="none" w:sz="0" w:space="0" w:color="auto"/>
                <w:right w:val="none" w:sz="0" w:space="0" w:color="auto"/>
              </w:divBdr>
            </w:div>
            <w:div w:id="1819149210">
              <w:marLeft w:val="0"/>
              <w:marRight w:val="0"/>
              <w:marTop w:val="0"/>
              <w:marBottom w:val="0"/>
              <w:divBdr>
                <w:top w:val="none" w:sz="0" w:space="0" w:color="auto"/>
                <w:left w:val="none" w:sz="0" w:space="0" w:color="auto"/>
                <w:bottom w:val="none" w:sz="0" w:space="0" w:color="auto"/>
                <w:right w:val="none" w:sz="0" w:space="0" w:color="auto"/>
              </w:divBdr>
            </w:div>
            <w:div w:id="869683584">
              <w:marLeft w:val="0"/>
              <w:marRight w:val="0"/>
              <w:marTop w:val="0"/>
              <w:marBottom w:val="0"/>
              <w:divBdr>
                <w:top w:val="none" w:sz="0" w:space="0" w:color="auto"/>
                <w:left w:val="none" w:sz="0" w:space="0" w:color="auto"/>
                <w:bottom w:val="none" w:sz="0" w:space="0" w:color="auto"/>
                <w:right w:val="none" w:sz="0" w:space="0" w:color="auto"/>
              </w:divBdr>
            </w:div>
            <w:div w:id="869220564">
              <w:marLeft w:val="0"/>
              <w:marRight w:val="0"/>
              <w:marTop w:val="0"/>
              <w:marBottom w:val="0"/>
              <w:divBdr>
                <w:top w:val="none" w:sz="0" w:space="0" w:color="auto"/>
                <w:left w:val="none" w:sz="0" w:space="0" w:color="auto"/>
                <w:bottom w:val="none" w:sz="0" w:space="0" w:color="auto"/>
                <w:right w:val="none" w:sz="0" w:space="0" w:color="auto"/>
              </w:divBdr>
            </w:div>
            <w:div w:id="770128427">
              <w:marLeft w:val="0"/>
              <w:marRight w:val="0"/>
              <w:marTop w:val="0"/>
              <w:marBottom w:val="0"/>
              <w:divBdr>
                <w:top w:val="none" w:sz="0" w:space="0" w:color="auto"/>
                <w:left w:val="none" w:sz="0" w:space="0" w:color="auto"/>
                <w:bottom w:val="none" w:sz="0" w:space="0" w:color="auto"/>
                <w:right w:val="none" w:sz="0" w:space="0" w:color="auto"/>
              </w:divBdr>
            </w:div>
            <w:div w:id="726219758">
              <w:marLeft w:val="0"/>
              <w:marRight w:val="0"/>
              <w:marTop w:val="0"/>
              <w:marBottom w:val="0"/>
              <w:divBdr>
                <w:top w:val="none" w:sz="0" w:space="0" w:color="auto"/>
                <w:left w:val="none" w:sz="0" w:space="0" w:color="auto"/>
                <w:bottom w:val="none" w:sz="0" w:space="0" w:color="auto"/>
                <w:right w:val="none" w:sz="0" w:space="0" w:color="auto"/>
              </w:divBdr>
            </w:div>
            <w:div w:id="1101683447">
              <w:marLeft w:val="0"/>
              <w:marRight w:val="0"/>
              <w:marTop w:val="0"/>
              <w:marBottom w:val="0"/>
              <w:divBdr>
                <w:top w:val="none" w:sz="0" w:space="0" w:color="auto"/>
                <w:left w:val="none" w:sz="0" w:space="0" w:color="auto"/>
                <w:bottom w:val="none" w:sz="0" w:space="0" w:color="auto"/>
                <w:right w:val="none" w:sz="0" w:space="0" w:color="auto"/>
              </w:divBdr>
            </w:div>
            <w:div w:id="1249074364">
              <w:marLeft w:val="0"/>
              <w:marRight w:val="0"/>
              <w:marTop w:val="0"/>
              <w:marBottom w:val="0"/>
              <w:divBdr>
                <w:top w:val="none" w:sz="0" w:space="0" w:color="auto"/>
                <w:left w:val="none" w:sz="0" w:space="0" w:color="auto"/>
                <w:bottom w:val="none" w:sz="0" w:space="0" w:color="auto"/>
                <w:right w:val="none" w:sz="0" w:space="0" w:color="auto"/>
              </w:divBdr>
            </w:div>
            <w:div w:id="916671559">
              <w:marLeft w:val="0"/>
              <w:marRight w:val="0"/>
              <w:marTop w:val="0"/>
              <w:marBottom w:val="0"/>
              <w:divBdr>
                <w:top w:val="none" w:sz="0" w:space="0" w:color="auto"/>
                <w:left w:val="none" w:sz="0" w:space="0" w:color="auto"/>
                <w:bottom w:val="none" w:sz="0" w:space="0" w:color="auto"/>
                <w:right w:val="none" w:sz="0" w:space="0" w:color="auto"/>
              </w:divBdr>
            </w:div>
            <w:div w:id="1276061226">
              <w:marLeft w:val="0"/>
              <w:marRight w:val="0"/>
              <w:marTop w:val="0"/>
              <w:marBottom w:val="0"/>
              <w:divBdr>
                <w:top w:val="none" w:sz="0" w:space="0" w:color="auto"/>
                <w:left w:val="none" w:sz="0" w:space="0" w:color="auto"/>
                <w:bottom w:val="none" w:sz="0" w:space="0" w:color="auto"/>
                <w:right w:val="none" w:sz="0" w:space="0" w:color="auto"/>
              </w:divBdr>
            </w:div>
            <w:div w:id="948781667">
              <w:marLeft w:val="0"/>
              <w:marRight w:val="0"/>
              <w:marTop w:val="0"/>
              <w:marBottom w:val="0"/>
              <w:divBdr>
                <w:top w:val="none" w:sz="0" w:space="0" w:color="auto"/>
                <w:left w:val="none" w:sz="0" w:space="0" w:color="auto"/>
                <w:bottom w:val="none" w:sz="0" w:space="0" w:color="auto"/>
                <w:right w:val="none" w:sz="0" w:space="0" w:color="auto"/>
              </w:divBdr>
            </w:div>
            <w:div w:id="1542667330">
              <w:marLeft w:val="0"/>
              <w:marRight w:val="0"/>
              <w:marTop w:val="0"/>
              <w:marBottom w:val="0"/>
              <w:divBdr>
                <w:top w:val="none" w:sz="0" w:space="0" w:color="auto"/>
                <w:left w:val="none" w:sz="0" w:space="0" w:color="auto"/>
                <w:bottom w:val="none" w:sz="0" w:space="0" w:color="auto"/>
                <w:right w:val="none" w:sz="0" w:space="0" w:color="auto"/>
              </w:divBdr>
            </w:div>
            <w:div w:id="1406951178">
              <w:marLeft w:val="0"/>
              <w:marRight w:val="0"/>
              <w:marTop w:val="0"/>
              <w:marBottom w:val="0"/>
              <w:divBdr>
                <w:top w:val="none" w:sz="0" w:space="0" w:color="auto"/>
                <w:left w:val="none" w:sz="0" w:space="0" w:color="auto"/>
                <w:bottom w:val="none" w:sz="0" w:space="0" w:color="auto"/>
                <w:right w:val="none" w:sz="0" w:space="0" w:color="auto"/>
              </w:divBdr>
            </w:div>
            <w:div w:id="800340223">
              <w:marLeft w:val="0"/>
              <w:marRight w:val="0"/>
              <w:marTop w:val="0"/>
              <w:marBottom w:val="0"/>
              <w:divBdr>
                <w:top w:val="none" w:sz="0" w:space="0" w:color="auto"/>
                <w:left w:val="none" w:sz="0" w:space="0" w:color="auto"/>
                <w:bottom w:val="none" w:sz="0" w:space="0" w:color="auto"/>
                <w:right w:val="none" w:sz="0" w:space="0" w:color="auto"/>
              </w:divBdr>
            </w:div>
            <w:div w:id="414060957">
              <w:marLeft w:val="0"/>
              <w:marRight w:val="0"/>
              <w:marTop w:val="0"/>
              <w:marBottom w:val="0"/>
              <w:divBdr>
                <w:top w:val="none" w:sz="0" w:space="0" w:color="auto"/>
                <w:left w:val="none" w:sz="0" w:space="0" w:color="auto"/>
                <w:bottom w:val="none" w:sz="0" w:space="0" w:color="auto"/>
                <w:right w:val="none" w:sz="0" w:space="0" w:color="auto"/>
              </w:divBdr>
            </w:div>
            <w:div w:id="777261660">
              <w:marLeft w:val="0"/>
              <w:marRight w:val="0"/>
              <w:marTop w:val="0"/>
              <w:marBottom w:val="0"/>
              <w:divBdr>
                <w:top w:val="none" w:sz="0" w:space="0" w:color="auto"/>
                <w:left w:val="none" w:sz="0" w:space="0" w:color="auto"/>
                <w:bottom w:val="none" w:sz="0" w:space="0" w:color="auto"/>
                <w:right w:val="none" w:sz="0" w:space="0" w:color="auto"/>
              </w:divBdr>
            </w:div>
            <w:div w:id="1939823439">
              <w:marLeft w:val="0"/>
              <w:marRight w:val="0"/>
              <w:marTop w:val="0"/>
              <w:marBottom w:val="0"/>
              <w:divBdr>
                <w:top w:val="none" w:sz="0" w:space="0" w:color="auto"/>
                <w:left w:val="none" w:sz="0" w:space="0" w:color="auto"/>
                <w:bottom w:val="none" w:sz="0" w:space="0" w:color="auto"/>
                <w:right w:val="none" w:sz="0" w:space="0" w:color="auto"/>
              </w:divBdr>
            </w:div>
            <w:div w:id="53817029">
              <w:marLeft w:val="0"/>
              <w:marRight w:val="0"/>
              <w:marTop w:val="0"/>
              <w:marBottom w:val="0"/>
              <w:divBdr>
                <w:top w:val="none" w:sz="0" w:space="0" w:color="auto"/>
                <w:left w:val="none" w:sz="0" w:space="0" w:color="auto"/>
                <w:bottom w:val="none" w:sz="0" w:space="0" w:color="auto"/>
                <w:right w:val="none" w:sz="0" w:space="0" w:color="auto"/>
              </w:divBdr>
            </w:div>
            <w:div w:id="1418402623">
              <w:marLeft w:val="0"/>
              <w:marRight w:val="0"/>
              <w:marTop w:val="0"/>
              <w:marBottom w:val="0"/>
              <w:divBdr>
                <w:top w:val="none" w:sz="0" w:space="0" w:color="auto"/>
                <w:left w:val="none" w:sz="0" w:space="0" w:color="auto"/>
                <w:bottom w:val="none" w:sz="0" w:space="0" w:color="auto"/>
                <w:right w:val="none" w:sz="0" w:space="0" w:color="auto"/>
              </w:divBdr>
            </w:div>
            <w:div w:id="1313370264">
              <w:marLeft w:val="0"/>
              <w:marRight w:val="0"/>
              <w:marTop w:val="0"/>
              <w:marBottom w:val="0"/>
              <w:divBdr>
                <w:top w:val="none" w:sz="0" w:space="0" w:color="auto"/>
                <w:left w:val="none" w:sz="0" w:space="0" w:color="auto"/>
                <w:bottom w:val="none" w:sz="0" w:space="0" w:color="auto"/>
                <w:right w:val="none" w:sz="0" w:space="0" w:color="auto"/>
              </w:divBdr>
            </w:div>
            <w:div w:id="667366363">
              <w:marLeft w:val="0"/>
              <w:marRight w:val="0"/>
              <w:marTop w:val="0"/>
              <w:marBottom w:val="0"/>
              <w:divBdr>
                <w:top w:val="none" w:sz="0" w:space="0" w:color="auto"/>
                <w:left w:val="none" w:sz="0" w:space="0" w:color="auto"/>
                <w:bottom w:val="none" w:sz="0" w:space="0" w:color="auto"/>
                <w:right w:val="none" w:sz="0" w:space="0" w:color="auto"/>
              </w:divBdr>
            </w:div>
            <w:div w:id="1887987849">
              <w:marLeft w:val="0"/>
              <w:marRight w:val="0"/>
              <w:marTop w:val="0"/>
              <w:marBottom w:val="0"/>
              <w:divBdr>
                <w:top w:val="none" w:sz="0" w:space="0" w:color="auto"/>
                <w:left w:val="none" w:sz="0" w:space="0" w:color="auto"/>
                <w:bottom w:val="none" w:sz="0" w:space="0" w:color="auto"/>
                <w:right w:val="none" w:sz="0" w:space="0" w:color="auto"/>
              </w:divBdr>
            </w:div>
            <w:div w:id="43141314">
              <w:marLeft w:val="0"/>
              <w:marRight w:val="0"/>
              <w:marTop w:val="0"/>
              <w:marBottom w:val="0"/>
              <w:divBdr>
                <w:top w:val="none" w:sz="0" w:space="0" w:color="auto"/>
                <w:left w:val="none" w:sz="0" w:space="0" w:color="auto"/>
                <w:bottom w:val="none" w:sz="0" w:space="0" w:color="auto"/>
                <w:right w:val="none" w:sz="0" w:space="0" w:color="auto"/>
              </w:divBdr>
            </w:div>
            <w:div w:id="1416511894">
              <w:marLeft w:val="0"/>
              <w:marRight w:val="0"/>
              <w:marTop w:val="0"/>
              <w:marBottom w:val="0"/>
              <w:divBdr>
                <w:top w:val="none" w:sz="0" w:space="0" w:color="auto"/>
                <w:left w:val="none" w:sz="0" w:space="0" w:color="auto"/>
                <w:bottom w:val="none" w:sz="0" w:space="0" w:color="auto"/>
                <w:right w:val="none" w:sz="0" w:space="0" w:color="auto"/>
              </w:divBdr>
            </w:div>
            <w:div w:id="829905004">
              <w:marLeft w:val="0"/>
              <w:marRight w:val="0"/>
              <w:marTop w:val="0"/>
              <w:marBottom w:val="0"/>
              <w:divBdr>
                <w:top w:val="none" w:sz="0" w:space="0" w:color="auto"/>
                <w:left w:val="none" w:sz="0" w:space="0" w:color="auto"/>
                <w:bottom w:val="none" w:sz="0" w:space="0" w:color="auto"/>
                <w:right w:val="none" w:sz="0" w:space="0" w:color="auto"/>
              </w:divBdr>
            </w:div>
            <w:div w:id="1524826885">
              <w:marLeft w:val="0"/>
              <w:marRight w:val="0"/>
              <w:marTop w:val="0"/>
              <w:marBottom w:val="0"/>
              <w:divBdr>
                <w:top w:val="none" w:sz="0" w:space="0" w:color="auto"/>
                <w:left w:val="none" w:sz="0" w:space="0" w:color="auto"/>
                <w:bottom w:val="none" w:sz="0" w:space="0" w:color="auto"/>
                <w:right w:val="none" w:sz="0" w:space="0" w:color="auto"/>
              </w:divBdr>
            </w:div>
            <w:div w:id="1712223779">
              <w:marLeft w:val="0"/>
              <w:marRight w:val="0"/>
              <w:marTop w:val="0"/>
              <w:marBottom w:val="0"/>
              <w:divBdr>
                <w:top w:val="none" w:sz="0" w:space="0" w:color="auto"/>
                <w:left w:val="none" w:sz="0" w:space="0" w:color="auto"/>
                <w:bottom w:val="none" w:sz="0" w:space="0" w:color="auto"/>
                <w:right w:val="none" w:sz="0" w:space="0" w:color="auto"/>
              </w:divBdr>
            </w:div>
            <w:div w:id="973021114">
              <w:marLeft w:val="0"/>
              <w:marRight w:val="0"/>
              <w:marTop w:val="0"/>
              <w:marBottom w:val="0"/>
              <w:divBdr>
                <w:top w:val="none" w:sz="0" w:space="0" w:color="auto"/>
                <w:left w:val="none" w:sz="0" w:space="0" w:color="auto"/>
                <w:bottom w:val="none" w:sz="0" w:space="0" w:color="auto"/>
                <w:right w:val="none" w:sz="0" w:space="0" w:color="auto"/>
              </w:divBdr>
            </w:div>
            <w:div w:id="836458201">
              <w:marLeft w:val="0"/>
              <w:marRight w:val="0"/>
              <w:marTop w:val="0"/>
              <w:marBottom w:val="0"/>
              <w:divBdr>
                <w:top w:val="none" w:sz="0" w:space="0" w:color="auto"/>
                <w:left w:val="none" w:sz="0" w:space="0" w:color="auto"/>
                <w:bottom w:val="none" w:sz="0" w:space="0" w:color="auto"/>
                <w:right w:val="none" w:sz="0" w:space="0" w:color="auto"/>
              </w:divBdr>
            </w:div>
            <w:div w:id="1491629197">
              <w:marLeft w:val="0"/>
              <w:marRight w:val="0"/>
              <w:marTop w:val="0"/>
              <w:marBottom w:val="0"/>
              <w:divBdr>
                <w:top w:val="none" w:sz="0" w:space="0" w:color="auto"/>
                <w:left w:val="none" w:sz="0" w:space="0" w:color="auto"/>
                <w:bottom w:val="none" w:sz="0" w:space="0" w:color="auto"/>
                <w:right w:val="none" w:sz="0" w:space="0" w:color="auto"/>
              </w:divBdr>
            </w:div>
            <w:div w:id="9109869">
              <w:marLeft w:val="0"/>
              <w:marRight w:val="0"/>
              <w:marTop w:val="0"/>
              <w:marBottom w:val="0"/>
              <w:divBdr>
                <w:top w:val="none" w:sz="0" w:space="0" w:color="auto"/>
                <w:left w:val="none" w:sz="0" w:space="0" w:color="auto"/>
                <w:bottom w:val="none" w:sz="0" w:space="0" w:color="auto"/>
                <w:right w:val="none" w:sz="0" w:space="0" w:color="auto"/>
              </w:divBdr>
            </w:div>
            <w:div w:id="1132939129">
              <w:marLeft w:val="0"/>
              <w:marRight w:val="0"/>
              <w:marTop w:val="0"/>
              <w:marBottom w:val="0"/>
              <w:divBdr>
                <w:top w:val="none" w:sz="0" w:space="0" w:color="auto"/>
                <w:left w:val="none" w:sz="0" w:space="0" w:color="auto"/>
                <w:bottom w:val="none" w:sz="0" w:space="0" w:color="auto"/>
                <w:right w:val="none" w:sz="0" w:space="0" w:color="auto"/>
              </w:divBdr>
            </w:div>
            <w:div w:id="2056461437">
              <w:marLeft w:val="0"/>
              <w:marRight w:val="0"/>
              <w:marTop w:val="0"/>
              <w:marBottom w:val="0"/>
              <w:divBdr>
                <w:top w:val="none" w:sz="0" w:space="0" w:color="auto"/>
                <w:left w:val="none" w:sz="0" w:space="0" w:color="auto"/>
                <w:bottom w:val="none" w:sz="0" w:space="0" w:color="auto"/>
                <w:right w:val="none" w:sz="0" w:space="0" w:color="auto"/>
              </w:divBdr>
            </w:div>
            <w:div w:id="1712225587">
              <w:marLeft w:val="0"/>
              <w:marRight w:val="0"/>
              <w:marTop w:val="0"/>
              <w:marBottom w:val="0"/>
              <w:divBdr>
                <w:top w:val="none" w:sz="0" w:space="0" w:color="auto"/>
                <w:left w:val="none" w:sz="0" w:space="0" w:color="auto"/>
                <w:bottom w:val="none" w:sz="0" w:space="0" w:color="auto"/>
                <w:right w:val="none" w:sz="0" w:space="0" w:color="auto"/>
              </w:divBdr>
            </w:div>
            <w:div w:id="1255747040">
              <w:marLeft w:val="0"/>
              <w:marRight w:val="0"/>
              <w:marTop w:val="0"/>
              <w:marBottom w:val="0"/>
              <w:divBdr>
                <w:top w:val="none" w:sz="0" w:space="0" w:color="auto"/>
                <w:left w:val="none" w:sz="0" w:space="0" w:color="auto"/>
                <w:bottom w:val="none" w:sz="0" w:space="0" w:color="auto"/>
                <w:right w:val="none" w:sz="0" w:space="0" w:color="auto"/>
              </w:divBdr>
            </w:div>
            <w:div w:id="2062751636">
              <w:marLeft w:val="0"/>
              <w:marRight w:val="0"/>
              <w:marTop w:val="0"/>
              <w:marBottom w:val="0"/>
              <w:divBdr>
                <w:top w:val="none" w:sz="0" w:space="0" w:color="auto"/>
                <w:left w:val="none" w:sz="0" w:space="0" w:color="auto"/>
                <w:bottom w:val="none" w:sz="0" w:space="0" w:color="auto"/>
                <w:right w:val="none" w:sz="0" w:space="0" w:color="auto"/>
              </w:divBdr>
            </w:div>
            <w:div w:id="96828645">
              <w:marLeft w:val="0"/>
              <w:marRight w:val="0"/>
              <w:marTop w:val="0"/>
              <w:marBottom w:val="0"/>
              <w:divBdr>
                <w:top w:val="none" w:sz="0" w:space="0" w:color="auto"/>
                <w:left w:val="none" w:sz="0" w:space="0" w:color="auto"/>
                <w:bottom w:val="none" w:sz="0" w:space="0" w:color="auto"/>
                <w:right w:val="none" w:sz="0" w:space="0" w:color="auto"/>
              </w:divBdr>
            </w:div>
            <w:div w:id="166793348">
              <w:marLeft w:val="0"/>
              <w:marRight w:val="0"/>
              <w:marTop w:val="0"/>
              <w:marBottom w:val="0"/>
              <w:divBdr>
                <w:top w:val="none" w:sz="0" w:space="0" w:color="auto"/>
                <w:left w:val="none" w:sz="0" w:space="0" w:color="auto"/>
                <w:bottom w:val="none" w:sz="0" w:space="0" w:color="auto"/>
                <w:right w:val="none" w:sz="0" w:space="0" w:color="auto"/>
              </w:divBdr>
            </w:div>
            <w:div w:id="873344279">
              <w:marLeft w:val="0"/>
              <w:marRight w:val="0"/>
              <w:marTop w:val="0"/>
              <w:marBottom w:val="0"/>
              <w:divBdr>
                <w:top w:val="none" w:sz="0" w:space="0" w:color="auto"/>
                <w:left w:val="none" w:sz="0" w:space="0" w:color="auto"/>
                <w:bottom w:val="none" w:sz="0" w:space="0" w:color="auto"/>
                <w:right w:val="none" w:sz="0" w:space="0" w:color="auto"/>
              </w:divBdr>
            </w:div>
            <w:div w:id="1880505099">
              <w:marLeft w:val="0"/>
              <w:marRight w:val="0"/>
              <w:marTop w:val="0"/>
              <w:marBottom w:val="0"/>
              <w:divBdr>
                <w:top w:val="none" w:sz="0" w:space="0" w:color="auto"/>
                <w:left w:val="none" w:sz="0" w:space="0" w:color="auto"/>
                <w:bottom w:val="none" w:sz="0" w:space="0" w:color="auto"/>
                <w:right w:val="none" w:sz="0" w:space="0" w:color="auto"/>
              </w:divBdr>
            </w:div>
            <w:div w:id="549876128">
              <w:marLeft w:val="0"/>
              <w:marRight w:val="0"/>
              <w:marTop w:val="0"/>
              <w:marBottom w:val="0"/>
              <w:divBdr>
                <w:top w:val="none" w:sz="0" w:space="0" w:color="auto"/>
                <w:left w:val="none" w:sz="0" w:space="0" w:color="auto"/>
                <w:bottom w:val="none" w:sz="0" w:space="0" w:color="auto"/>
                <w:right w:val="none" w:sz="0" w:space="0" w:color="auto"/>
              </w:divBdr>
            </w:div>
            <w:div w:id="589855494">
              <w:marLeft w:val="0"/>
              <w:marRight w:val="0"/>
              <w:marTop w:val="0"/>
              <w:marBottom w:val="0"/>
              <w:divBdr>
                <w:top w:val="none" w:sz="0" w:space="0" w:color="auto"/>
                <w:left w:val="none" w:sz="0" w:space="0" w:color="auto"/>
                <w:bottom w:val="none" w:sz="0" w:space="0" w:color="auto"/>
                <w:right w:val="none" w:sz="0" w:space="0" w:color="auto"/>
              </w:divBdr>
            </w:div>
            <w:div w:id="1117261814">
              <w:marLeft w:val="0"/>
              <w:marRight w:val="0"/>
              <w:marTop w:val="0"/>
              <w:marBottom w:val="0"/>
              <w:divBdr>
                <w:top w:val="none" w:sz="0" w:space="0" w:color="auto"/>
                <w:left w:val="none" w:sz="0" w:space="0" w:color="auto"/>
                <w:bottom w:val="none" w:sz="0" w:space="0" w:color="auto"/>
                <w:right w:val="none" w:sz="0" w:space="0" w:color="auto"/>
              </w:divBdr>
            </w:div>
            <w:div w:id="1486048972">
              <w:marLeft w:val="0"/>
              <w:marRight w:val="0"/>
              <w:marTop w:val="0"/>
              <w:marBottom w:val="0"/>
              <w:divBdr>
                <w:top w:val="none" w:sz="0" w:space="0" w:color="auto"/>
                <w:left w:val="none" w:sz="0" w:space="0" w:color="auto"/>
                <w:bottom w:val="none" w:sz="0" w:space="0" w:color="auto"/>
                <w:right w:val="none" w:sz="0" w:space="0" w:color="auto"/>
              </w:divBdr>
            </w:div>
            <w:div w:id="107243301">
              <w:marLeft w:val="0"/>
              <w:marRight w:val="0"/>
              <w:marTop w:val="0"/>
              <w:marBottom w:val="0"/>
              <w:divBdr>
                <w:top w:val="none" w:sz="0" w:space="0" w:color="auto"/>
                <w:left w:val="none" w:sz="0" w:space="0" w:color="auto"/>
                <w:bottom w:val="none" w:sz="0" w:space="0" w:color="auto"/>
                <w:right w:val="none" w:sz="0" w:space="0" w:color="auto"/>
              </w:divBdr>
            </w:div>
            <w:div w:id="338892360">
              <w:marLeft w:val="0"/>
              <w:marRight w:val="0"/>
              <w:marTop w:val="0"/>
              <w:marBottom w:val="0"/>
              <w:divBdr>
                <w:top w:val="none" w:sz="0" w:space="0" w:color="auto"/>
                <w:left w:val="none" w:sz="0" w:space="0" w:color="auto"/>
                <w:bottom w:val="none" w:sz="0" w:space="0" w:color="auto"/>
                <w:right w:val="none" w:sz="0" w:space="0" w:color="auto"/>
              </w:divBdr>
            </w:div>
            <w:div w:id="1523859228">
              <w:marLeft w:val="0"/>
              <w:marRight w:val="0"/>
              <w:marTop w:val="0"/>
              <w:marBottom w:val="0"/>
              <w:divBdr>
                <w:top w:val="none" w:sz="0" w:space="0" w:color="auto"/>
                <w:left w:val="none" w:sz="0" w:space="0" w:color="auto"/>
                <w:bottom w:val="none" w:sz="0" w:space="0" w:color="auto"/>
                <w:right w:val="none" w:sz="0" w:space="0" w:color="auto"/>
              </w:divBdr>
            </w:div>
            <w:div w:id="629671445">
              <w:marLeft w:val="0"/>
              <w:marRight w:val="0"/>
              <w:marTop w:val="0"/>
              <w:marBottom w:val="0"/>
              <w:divBdr>
                <w:top w:val="none" w:sz="0" w:space="0" w:color="auto"/>
                <w:left w:val="none" w:sz="0" w:space="0" w:color="auto"/>
                <w:bottom w:val="none" w:sz="0" w:space="0" w:color="auto"/>
                <w:right w:val="none" w:sz="0" w:space="0" w:color="auto"/>
              </w:divBdr>
            </w:div>
            <w:div w:id="1328631869">
              <w:marLeft w:val="0"/>
              <w:marRight w:val="0"/>
              <w:marTop w:val="0"/>
              <w:marBottom w:val="0"/>
              <w:divBdr>
                <w:top w:val="none" w:sz="0" w:space="0" w:color="auto"/>
                <w:left w:val="none" w:sz="0" w:space="0" w:color="auto"/>
                <w:bottom w:val="none" w:sz="0" w:space="0" w:color="auto"/>
                <w:right w:val="none" w:sz="0" w:space="0" w:color="auto"/>
              </w:divBdr>
            </w:div>
            <w:div w:id="1540698870">
              <w:marLeft w:val="0"/>
              <w:marRight w:val="0"/>
              <w:marTop w:val="0"/>
              <w:marBottom w:val="0"/>
              <w:divBdr>
                <w:top w:val="none" w:sz="0" w:space="0" w:color="auto"/>
                <w:left w:val="none" w:sz="0" w:space="0" w:color="auto"/>
                <w:bottom w:val="none" w:sz="0" w:space="0" w:color="auto"/>
                <w:right w:val="none" w:sz="0" w:space="0" w:color="auto"/>
              </w:divBdr>
            </w:div>
            <w:div w:id="396172469">
              <w:marLeft w:val="0"/>
              <w:marRight w:val="0"/>
              <w:marTop w:val="0"/>
              <w:marBottom w:val="0"/>
              <w:divBdr>
                <w:top w:val="none" w:sz="0" w:space="0" w:color="auto"/>
                <w:left w:val="none" w:sz="0" w:space="0" w:color="auto"/>
                <w:bottom w:val="none" w:sz="0" w:space="0" w:color="auto"/>
                <w:right w:val="none" w:sz="0" w:space="0" w:color="auto"/>
              </w:divBdr>
            </w:div>
            <w:div w:id="1832986369">
              <w:marLeft w:val="0"/>
              <w:marRight w:val="0"/>
              <w:marTop w:val="0"/>
              <w:marBottom w:val="0"/>
              <w:divBdr>
                <w:top w:val="none" w:sz="0" w:space="0" w:color="auto"/>
                <w:left w:val="none" w:sz="0" w:space="0" w:color="auto"/>
                <w:bottom w:val="none" w:sz="0" w:space="0" w:color="auto"/>
                <w:right w:val="none" w:sz="0" w:space="0" w:color="auto"/>
              </w:divBdr>
            </w:div>
            <w:div w:id="1960259938">
              <w:marLeft w:val="0"/>
              <w:marRight w:val="0"/>
              <w:marTop w:val="0"/>
              <w:marBottom w:val="0"/>
              <w:divBdr>
                <w:top w:val="none" w:sz="0" w:space="0" w:color="auto"/>
                <w:left w:val="none" w:sz="0" w:space="0" w:color="auto"/>
                <w:bottom w:val="none" w:sz="0" w:space="0" w:color="auto"/>
                <w:right w:val="none" w:sz="0" w:space="0" w:color="auto"/>
              </w:divBdr>
            </w:div>
            <w:div w:id="571425099">
              <w:marLeft w:val="0"/>
              <w:marRight w:val="0"/>
              <w:marTop w:val="0"/>
              <w:marBottom w:val="0"/>
              <w:divBdr>
                <w:top w:val="none" w:sz="0" w:space="0" w:color="auto"/>
                <w:left w:val="none" w:sz="0" w:space="0" w:color="auto"/>
                <w:bottom w:val="none" w:sz="0" w:space="0" w:color="auto"/>
                <w:right w:val="none" w:sz="0" w:space="0" w:color="auto"/>
              </w:divBdr>
            </w:div>
            <w:div w:id="1958681826">
              <w:marLeft w:val="0"/>
              <w:marRight w:val="0"/>
              <w:marTop w:val="0"/>
              <w:marBottom w:val="0"/>
              <w:divBdr>
                <w:top w:val="none" w:sz="0" w:space="0" w:color="auto"/>
                <w:left w:val="none" w:sz="0" w:space="0" w:color="auto"/>
                <w:bottom w:val="none" w:sz="0" w:space="0" w:color="auto"/>
                <w:right w:val="none" w:sz="0" w:space="0" w:color="auto"/>
              </w:divBdr>
            </w:div>
            <w:div w:id="571038822">
              <w:marLeft w:val="0"/>
              <w:marRight w:val="0"/>
              <w:marTop w:val="0"/>
              <w:marBottom w:val="0"/>
              <w:divBdr>
                <w:top w:val="none" w:sz="0" w:space="0" w:color="auto"/>
                <w:left w:val="none" w:sz="0" w:space="0" w:color="auto"/>
                <w:bottom w:val="none" w:sz="0" w:space="0" w:color="auto"/>
                <w:right w:val="none" w:sz="0" w:space="0" w:color="auto"/>
              </w:divBdr>
            </w:div>
            <w:div w:id="1230464334">
              <w:marLeft w:val="0"/>
              <w:marRight w:val="0"/>
              <w:marTop w:val="0"/>
              <w:marBottom w:val="0"/>
              <w:divBdr>
                <w:top w:val="none" w:sz="0" w:space="0" w:color="auto"/>
                <w:left w:val="none" w:sz="0" w:space="0" w:color="auto"/>
                <w:bottom w:val="none" w:sz="0" w:space="0" w:color="auto"/>
                <w:right w:val="none" w:sz="0" w:space="0" w:color="auto"/>
              </w:divBdr>
            </w:div>
            <w:div w:id="327484287">
              <w:marLeft w:val="0"/>
              <w:marRight w:val="0"/>
              <w:marTop w:val="0"/>
              <w:marBottom w:val="0"/>
              <w:divBdr>
                <w:top w:val="none" w:sz="0" w:space="0" w:color="auto"/>
                <w:left w:val="none" w:sz="0" w:space="0" w:color="auto"/>
                <w:bottom w:val="none" w:sz="0" w:space="0" w:color="auto"/>
                <w:right w:val="none" w:sz="0" w:space="0" w:color="auto"/>
              </w:divBdr>
            </w:div>
            <w:div w:id="595215117">
              <w:marLeft w:val="0"/>
              <w:marRight w:val="0"/>
              <w:marTop w:val="0"/>
              <w:marBottom w:val="0"/>
              <w:divBdr>
                <w:top w:val="none" w:sz="0" w:space="0" w:color="auto"/>
                <w:left w:val="none" w:sz="0" w:space="0" w:color="auto"/>
                <w:bottom w:val="none" w:sz="0" w:space="0" w:color="auto"/>
                <w:right w:val="none" w:sz="0" w:space="0" w:color="auto"/>
              </w:divBdr>
            </w:div>
            <w:div w:id="1992713411">
              <w:marLeft w:val="0"/>
              <w:marRight w:val="0"/>
              <w:marTop w:val="0"/>
              <w:marBottom w:val="0"/>
              <w:divBdr>
                <w:top w:val="none" w:sz="0" w:space="0" w:color="auto"/>
                <w:left w:val="none" w:sz="0" w:space="0" w:color="auto"/>
                <w:bottom w:val="none" w:sz="0" w:space="0" w:color="auto"/>
                <w:right w:val="none" w:sz="0" w:space="0" w:color="auto"/>
              </w:divBdr>
            </w:div>
            <w:div w:id="577135086">
              <w:marLeft w:val="0"/>
              <w:marRight w:val="0"/>
              <w:marTop w:val="0"/>
              <w:marBottom w:val="0"/>
              <w:divBdr>
                <w:top w:val="none" w:sz="0" w:space="0" w:color="auto"/>
                <w:left w:val="none" w:sz="0" w:space="0" w:color="auto"/>
                <w:bottom w:val="none" w:sz="0" w:space="0" w:color="auto"/>
                <w:right w:val="none" w:sz="0" w:space="0" w:color="auto"/>
              </w:divBdr>
            </w:div>
            <w:div w:id="525099487">
              <w:marLeft w:val="0"/>
              <w:marRight w:val="0"/>
              <w:marTop w:val="0"/>
              <w:marBottom w:val="0"/>
              <w:divBdr>
                <w:top w:val="none" w:sz="0" w:space="0" w:color="auto"/>
                <w:left w:val="none" w:sz="0" w:space="0" w:color="auto"/>
                <w:bottom w:val="none" w:sz="0" w:space="0" w:color="auto"/>
                <w:right w:val="none" w:sz="0" w:space="0" w:color="auto"/>
              </w:divBdr>
            </w:div>
            <w:div w:id="1159929359">
              <w:marLeft w:val="0"/>
              <w:marRight w:val="0"/>
              <w:marTop w:val="0"/>
              <w:marBottom w:val="0"/>
              <w:divBdr>
                <w:top w:val="none" w:sz="0" w:space="0" w:color="auto"/>
                <w:left w:val="none" w:sz="0" w:space="0" w:color="auto"/>
                <w:bottom w:val="none" w:sz="0" w:space="0" w:color="auto"/>
                <w:right w:val="none" w:sz="0" w:space="0" w:color="auto"/>
              </w:divBdr>
            </w:div>
            <w:div w:id="632714403">
              <w:marLeft w:val="0"/>
              <w:marRight w:val="0"/>
              <w:marTop w:val="0"/>
              <w:marBottom w:val="0"/>
              <w:divBdr>
                <w:top w:val="none" w:sz="0" w:space="0" w:color="auto"/>
                <w:left w:val="none" w:sz="0" w:space="0" w:color="auto"/>
                <w:bottom w:val="none" w:sz="0" w:space="0" w:color="auto"/>
                <w:right w:val="none" w:sz="0" w:space="0" w:color="auto"/>
              </w:divBdr>
            </w:div>
            <w:div w:id="863594914">
              <w:marLeft w:val="0"/>
              <w:marRight w:val="0"/>
              <w:marTop w:val="0"/>
              <w:marBottom w:val="0"/>
              <w:divBdr>
                <w:top w:val="none" w:sz="0" w:space="0" w:color="auto"/>
                <w:left w:val="none" w:sz="0" w:space="0" w:color="auto"/>
                <w:bottom w:val="none" w:sz="0" w:space="0" w:color="auto"/>
                <w:right w:val="none" w:sz="0" w:space="0" w:color="auto"/>
              </w:divBdr>
            </w:div>
            <w:div w:id="411198145">
              <w:marLeft w:val="0"/>
              <w:marRight w:val="0"/>
              <w:marTop w:val="0"/>
              <w:marBottom w:val="0"/>
              <w:divBdr>
                <w:top w:val="none" w:sz="0" w:space="0" w:color="auto"/>
                <w:left w:val="none" w:sz="0" w:space="0" w:color="auto"/>
                <w:bottom w:val="none" w:sz="0" w:space="0" w:color="auto"/>
                <w:right w:val="none" w:sz="0" w:space="0" w:color="auto"/>
              </w:divBdr>
            </w:div>
            <w:div w:id="1042707724">
              <w:marLeft w:val="0"/>
              <w:marRight w:val="0"/>
              <w:marTop w:val="0"/>
              <w:marBottom w:val="0"/>
              <w:divBdr>
                <w:top w:val="none" w:sz="0" w:space="0" w:color="auto"/>
                <w:left w:val="none" w:sz="0" w:space="0" w:color="auto"/>
                <w:bottom w:val="none" w:sz="0" w:space="0" w:color="auto"/>
                <w:right w:val="none" w:sz="0" w:space="0" w:color="auto"/>
              </w:divBdr>
            </w:div>
            <w:div w:id="1793085339">
              <w:marLeft w:val="0"/>
              <w:marRight w:val="0"/>
              <w:marTop w:val="0"/>
              <w:marBottom w:val="0"/>
              <w:divBdr>
                <w:top w:val="none" w:sz="0" w:space="0" w:color="auto"/>
                <w:left w:val="none" w:sz="0" w:space="0" w:color="auto"/>
                <w:bottom w:val="none" w:sz="0" w:space="0" w:color="auto"/>
                <w:right w:val="none" w:sz="0" w:space="0" w:color="auto"/>
              </w:divBdr>
            </w:div>
            <w:div w:id="2057730185">
              <w:marLeft w:val="0"/>
              <w:marRight w:val="0"/>
              <w:marTop w:val="0"/>
              <w:marBottom w:val="0"/>
              <w:divBdr>
                <w:top w:val="none" w:sz="0" w:space="0" w:color="auto"/>
                <w:left w:val="none" w:sz="0" w:space="0" w:color="auto"/>
                <w:bottom w:val="none" w:sz="0" w:space="0" w:color="auto"/>
                <w:right w:val="none" w:sz="0" w:space="0" w:color="auto"/>
              </w:divBdr>
            </w:div>
            <w:div w:id="1574779966">
              <w:marLeft w:val="0"/>
              <w:marRight w:val="0"/>
              <w:marTop w:val="0"/>
              <w:marBottom w:val="0"/>
              <w:divBdr>
                <w:top w:val="none" w:sz="0" w:space="0" w:color="auto"/>
                <w:left w:val="none" w:sz="0" w:space="0" w:color="auto"/>
                <w:bottom w:val="none" w:sz="0" w:space="0" w:color="auto"/>
                <w:right w:val="none" w:sz="0" w:space="0" w:color="auto"/>
              </w:divBdr>
            </w:div>
            <w:div w:id="576793112">
              <w:marLeft w:val="0"/>
              <w:marRight w:val="0"/>
              <w:marTop w:val="0"/>
              <w:marBottom w:val="0"/>
              <w:divBdr>
                <w:top w:val="none" w:sz="0" w:space="0" w:color="auto"/>
                <w:left w:val="none" w:sz="0" w:space="0" w:color="auto"/>
                <w:bottom w:val="none" w:sz="0" w:space="0" w:color="auto"/>
                <w:right w:val="none" w:sz="0" w:space="0" w:color="auto"/>
              </w:divBdr>
            </w:div>
            <w:div w:id="1582521250">
              <w:marLeft w:val="0"/>
              <w:marRight w:val="0"/>
              <w:marTop w:val="0"/>
              <w:marBottom w:val="0"/>
              <w:divBdr>
                <w:top w:val="none" w:sz="0" w:space="0" w:color="auto"/>
                <w:left w:val="none" w:sz="0" w:space="0" w:color="auto"/>
                <w:bottom w:val="none" w:sz="0" w:space="0" w:color="auto"/>
                <w:right w:val="none" w:sz="0" w:space="0" w:color="auto"/>
              </w:divBdr>
            </w:div>
            <w:div w:id="70275855">
              <w:marLeft w:val="0"/>
              <w:marRight w:val="0"/>
              <w:marTop w:val="0"/>
              <w:marBottom w:val="0"/>
              <w:divBdr>
                <w:top w:val="none" w:sz="0" w:space="0" w:color="auto"/>
                <w:left w:val="none" w:sz="0" w:space="0" w:color="auto"/>
                <w:bottom w:val="none" w:sz="0" w:space="0" w:color="auto"/>
                <w:right w:val="none" w:sz="0" w:space="0" w:color="auto"/>
              </w:divBdr>
            </w:div>
            <w:div w:id="1956055205">
              <w:marLeft w:val="0"/>
              <w:marRight w:val="0"/>
              <w:marTop w:val="0"/>
              <w:marBottom w:val="0"/>
              <w:divBdr>
                <w:top w:val="none" w:sz="0" w:space="0" w:color="auto"/>
                <w:left w:val="none" w:sz="0" w:space="0" w:color="auto"/>
                <w:bottom w:val="none" w:sz="0" w:space="0" w:color="auto"/>
                <w:right w:val="none" w:sz="0" w:space="0" w:color="auto"/>
              </w:divBdr>
            </w:div>
            <w:div w:id="424499517">
              <w:marLeft w:val="0"/>
              <w:marRight w:val="0"/>
              <w:marTop w:val="0"/>
              <w:marBottom w:val="0"/>
              <w:divBdr>
                <w:top w:val="none" w:sz="0" w:space="0" w:color="auto"/>
                <w:left w:val="none" w:sz="0" w:space="0" w:color="auto"/>
                <w:bottom w:val="none" w:sz="0" w:space="0" w:color="auto"/>
                <w:right w:val="none" w:sz="0" w:space="0" w:color="auto"/>
              </w:divBdr>
            </w:div>
            <w:div w:id="421225890">
              <w:marLeft w:val="0"/>
              <w:marRight w:val="0"/>
              <w:marTop w:val="0"/>
              <w:marBottom w:val="0"/>
              <w:divBdr>
                <w:top w:val="none" w:sz="0" w:space="0" w:color="auto"/>
                <w:left w:val="none" w:sz="0" w:space="0" w:color="auto"/>
                <w:bottom w:val="none" w:sz="0" w:space="0" w:color="auto"/>
                <w:right w:val="none" w:sz="0" w:space="0" w:color="auto"/>
              </w:divBdr>
            </w:div>
            <w:div w:id="517432712">
              <w:marLeft w:val="0"/>
              <w:marRight w:val="0"/>
              <w:marTop w:val="0"/>
              <w:marBottom w:val="0"/>
              <w:divBdr>
                <w:top w:val="none" w:sz="0" w:space="0" w:color="auto"/>
                <w:left w:val="none" w:sz="0" w:space="0" w:color="auto"/>
                <w:bottom w:val="none" w:sz="0" w:space="0" w:color="auto"/>
                <w:right w:val="none" w:sz="0" w:space="0" w:color="auto"/>
              </w:divBdr>
            </w:div>
            <w:div w:id="746344829">
              <w:marLeft w:val="0"/>
              <w:marRight w:val="0"/>
              <w:marTop w:val="0"/>
              <w:marBottom w:val="0"/>
              <w:divBdr>
                <w:top w:val="none" w:sz="0" w:space="0" w:color="auto"/>
                <w:left w:val="none" w:sz="0" w:space="0" w:color="auto"/>
                <w:bottom w:val="none" w:sz="0" w:space="0" w:color="auto"/>
                <w:right w:val="none" w:sz="0" w:space="0" w:color="auto"/>
              </w:divBdr>
            </w:div>
            <w:div w:id="1423601605">
              <w:marLeft w:val="0"/>
              <w:marRight w:val="0"/>
              <w:marTop w:val="0"/>
              <w:marBottom w:val="0"/>
              <w:divBdr>
                <w:top w:val="none" w:sz="0" w:space="0" w:color="auto"/>
                <w:left w:val="none" w:sz="0" w:space="0" w:color="auto"/>
                <w:bottom w:val="none" w:sz="0" w:space="0" w:color="auto"/>
                <w:right w:val="none" w:sz="0" w:space="0" w:color="auto"/>
              </w:divBdr>
            </w:div>
            <w:div w:id="2128576183">
              <w:marLeft w:val="0"/>
              <w:marRight w:val="0"/>
              <w:marTop w:val="0"/>
              <w:marBottom w:val="0"/>
              <w:divBdr>
                <w:top w:val="none" w:sz="0" w:space="0" w:color="auto"/>
                <w:left w:val="none" w:sz="0" w:space="0" w:color="auto"/>
                <w:bottom w:val="none" w:sz="0" w:space="0" w:color="auto"/>
                <w:right w:val="none" w:sz="0" w:space="0" w:color="auto"/>
              </w:divBdr>
            </w:div>
            <w:div w:id="1295409466">
              <w:marLeft w:val="0"/>
              <w:marRight w:val="0"/>
              <w:marTop w:val="0"/>
              <w:marBottom w:val="0"/>
              <w:divBdr>
                <w:top w:val="none" w:sz="0" w:space="0" w:color="auto"/>
                <w:left w:val="none" w:sz="0" w:space="0" w:color="auto"/>
                <w:bottom w:val="none" w:sz="0" w:space="0" w:color="auto"/>
                <w:right w:val="none" w:sz="0" w:space="0" w:color="auto"/>
              </w:divBdr>
            </w:div>
            <w:div w:id="143470210">
              <w:marLeft w:val="0"/>
              <w:marRight w:val="0"/>
              <w:marTop w:val="0"/>
              <w:marBottom w:val="0"/>
              <w:divBdr>
                <w:top w:val="none" w:sz="0" w:space="0" w:color="auto"/>
                <w:left w:val="none" w:sz="0" w:space="0" w:color="auto"/>
                <w:bottom w:val="none" w:sz="0" w:space="0" w:color="auto"/>
                <w:right w:val="none" w:sz="0" w:space="0" w:color="auto"/>
              </w:divBdr>
            </w:div>
            <w:div w:id="972560880">
              <w:marLeft w:val="0"/>
              <w:marRight w:val="0"/>
              <w:marTop w:val="0"/>
              <w:marBottom w:val="0"/>
              <w:divBdr>
                <w:top w:val="none" w:sz="0" w:space="0" w:color="auto"/>
                <w:left w:val="none" w:sz="0" w:space="0" w:color="auto"/>
                <w:bottom w:val="none" w:sz="0" w:space="0" w:color="auto"/>
                <w:right w:val="none" w:sz="0" w:space="0" w:color="auto"/>
              </w:divBdr>
            </w:div>
            <w:div w:id="688874039">
              <w:marLeft w:val="0"/>
              <w:marRight w:val="0"/>
              <w:marTop w:val="0"/>
              <w:marBottom w:val="0"/>
              <w:divBdr>
                <w:top w:val="none" w:sz="0" w:space="0" w:color="auto"/>
                <w:left w:val="none" w:sz="0" w:space="0" w:color="auto"/>
                <w:bottom w:val="none" w:sz="0" w:space="0" w:color="auto"/>
                <w:right w:val="none" w:sz="0" w:space="0" w:color="auto"/>
              </w:divBdr>
            </w:div>
            <w:div w:id="176387850">
              <w:marLeft w:val="0"/>
              <w:marRight w:val="0"/>
              <w:marTop w:val="0"/>
              <w:marBottom w:val="0"/>
              <w:divBdr>
                <w:top w:val="none" w:sz="0" w:space="0" w:color="auto"/>
                <w:left w:val="none" w:sz="0" w:space="0" w:color="auto"/>
                <w:bottom w:val="none" w:sz="0" w:space="0" w:color="auto"/>
                <w:right w:val="none" w:sz="0" w:space="0" w:color="auto"/>
              </w:divBdr>
            </w:div>
            <w:div w:id="1554777695">
              <w:marLeft w:val="0"/>
              <w:marRight w:val="0"/>
              <w:marTop w:val="0"/>
              <w:marBottom w:val="0"/>
              <w:divBdr>
                <w:top w:val="none" w:sz="0" w:space="0" w:color="auto"/>
                <w:left w:val="none" w:sz="0" w:space="0" w:color="auto"/>
                <w:bottom w:val="none" w:sz="0" w:space="0" w:color="auto"/>
                <w:right w:val="none" w:sz="0" w:space="0" w:color="auto"/>
              </w:divBdr>
            </w:div>
            <w:div w:id="1999533408">
              <w:marLeft w:val="0"/>
              <w:marRight w:val="0"/>
              <w:marTop w:val="0"/>
              <w:marBottom w:val="0"/>
              <w:divBdr>
                <w:top w:val="none" w:sz="0" w:space="0" w:color="auto"/>
                <w:left w:val="none" w:sz="0" w:space="0" w:color="auto"/>
                <w:bottom w:val="none" w:sz="0" w:space="0" w:color="auto"/>
                <w:right w:val="none" w:sz="0" w:space="0" w:color="auto"/>
              </w:divBdr>
            </w:div>
            <w:div w:id="120660374">
              <w:marLeft w:val="0"/>
              <w:marRight w:val="0"/>
              <w:marTop w:val="0"/>
              <w:marBottom w:val="0"/>
              <w:divBdr>
                <w:top w:val="none" w:sz="0" w:space="0" w:color="auto"/>
                <w:left w:val="none" w:sz="0" w:space="0" w:color="auto"/>
                <w:bottom w:val="none" w:sz="0" w:space="0" w:color="auto"/>
                <w:right w:val="none" w:sz="0" w:space="0" w:color="auto"/>
              </w:divBdr>
            </w:div>
            <w:div w:id="21128462">
              <w:marLeft w:val="0"/>
              <w:marRight w:val="0"/>
              <w:marTop w:val="0"/>
              <w:marBottom w:val="0"/>
              <w:divBdr>
                <w:top w:val="none" w:sz="0" w:space="0" w:color="auto"/>
                <w:left w:val="none" w:sz="0" w:space="0" w:color="auto"/>
                <w:bottom w:val="none" w:sz="0" w:space="0" w:color="auto"/>
                <w:right w:val="none" w:sz="0" w:space="0" w:color="auto"/>
              </w:divBdr>
            </w:div>
            <w:div w:id="2089887268">
              <w:marLeft w:val="0"/>
              <w:marRight w:val="0"/>
              <w:marTop w:val="0"/>
              <w:marBottom w:val="0"/>
              <w:divBdr>
                <w:top w:val="none" w:sz="0" w:space="0" w:color="auto"/>
                <w:left w:val="none" w:sz="0" w:space="0" w:color="auto"/>
                <w:bottom w:val="none" w:sz="0" w:space="0" w:color="auto"/>
                <w:right w:val="none" w:sz="0" w:space="0" w:color="auto"/>
              </w:divBdr>
            </w:div>
            <w:div w:id="1107888434">
              <w:marLeft w:val="0"/>
              <w:marRight w:val="0"/>
              <w:marTop w:val="0"/>
              <w:marBottom w:val="0"/>
              <w:divBdr>
                <w:top w:val="none" w:sz="0" w:space="0" w:color="auto"/>
                <w:left w:val="none" w:sz="0" w:space="0" w:color="auto"/>
                <w:bottom w:val="none" w:sz="0" w:space="0" w:color="auto"/>
                <w:right w:val="none" w:sz="0" w:space="0" w:color="auto"/>
              </w:divBdr>
            </w:div>
            <w:div w:id="1313683617">
              <w:marLeft w:val="0"/>
              <w:marRight w:val="0"/>
              <w:marTop w:val="0"/>
              <w:marBottom w:val="0"/>
              <w:divBdr>
                <w:top w:val="none" w:sz="0" w:space="0" w:color="auto"/>
                <w:left w:val="none" w:sz="0" w:space="0" w:color="auto"/>
                <w:bottom w:val="none" w:sz="0" w:space="0" w:color="auto"/>
                <w:right w:val="none" w:sz="0" w:space="0" w:color="auto"/>
              </w:divBdr>
            </w:div>
            <w:div w:id="196621139">
              <w:marLeft w:val="0"/>
              <w:marRight w:val="0"/>
              <w:marTop w:val="0"/>
              <w:marBottom w:val="0"/>
              <w:divBdr>
                <w:top w:val="none" w:sz="0" w:space="0" w:color="auto"/>
                <w:left w:val="none" w:sz="0" w:space="0" w:color="auto"/>
                <w:bottom w:val="none" w:sz="0" w:space="0" w:color="auto"/>
                <w:right w:val="none" w:sz="0" w:space="0" w:color="auto"/>
              </w:divBdr>
            </w:div>
            <w:div w:id="154957542">
              <w:marLeft w:val="0"/>
              <w:marRight w:val="0"/>
              <w:marTop w:val="0"/>
              <w:marBottom w:val="0"/>
              <w:divBdr>
                <w:top w:val="none" w:sz="0" w:space="0" w:color="auto"/>
                <w:left w:val="none" w:sz="0" w:space="0" w:color="auto"/>
                <w:bottom w:val="none" w:sz="0" w:space="0" w:color="auto"/>
                <w:right w:val="none" w:sz="0" w:space="0" w:color="auto"/>
              </w:divBdr>
            </w:div>
            <w:div w:id="1967075888">
              <w:marLeft w:val="0"/>
              <w:marRight w:val="0"/>
              <w:marTop w:val="0"/>
              <w:marBottom w:val="0"/>
              <w:divBdr>
                <w:top w:val="none" w:sz="0" w:space="0" w:color="auto"/>
                <w:left w:val="none" w:sz="0" w:space="0" w:color="auto"/>
                <w:bottom w:val="none" w:sz="0" w:space="0" w:color="auto"/>
                <w:right w:val="none" w:sz="0" w:space="0" w:color="auto"/>
              </w:divBdr>
            </w:div>
            <w:div w:id="1958756908">
              <w:marLeft w:val="0"/>
              <w:marRight w:val="0"/>
              <w:marTop w:val="0"/>
              <w:marBottom w:val="0"/>
              <w:divBdr>
                <w:top w:val="none" w:sz="0" w:space="0" w:color="auto"/>
                <w:left w:val="none" w:sz="0" w:space="0" w:color="auto"/>
                <w:bottom w:val="none" w:sz="0" w:space="0" w:color="auto"/>
                <w:right w:val="none" w:sz="0" w:space="0" w:color="auto"/>
              </w:divBdr>
            </w:div>
            <w:div w:id="1025595555">
              <w:marLeft w:val="0"/>
              <w:marRight w:val="0"/>
              <w:marTop w:val="0"/>
              <w:marBottom w:val="0"/>
              <w:divBdr>
                <w:top w:val="none" w:sz="0" w:space="0" w:color="auto"/>
                <w:left w:val="none" w:sz="0" w:space="0" w:color="auto"/>
                <w:bottom w:val="none" w:sz="0" w:space="0" w:color="auto"/>
                <w:right w:val="none" w:sz="0" w:space="0" w:color="auto"/>
              </w:divBdr>
            </w:div>
            <w:div w:id="2123332617">
              <w:marLeft w:val="0"/>
              <w:marRight w:val="0"/>
              <w:marTop w:val="0"/>
              <w:marBottom w:val="0"/>
              <w:divBdr>
                <w:top w:val="none" w:sz="0" w:space="0" w:color="auto"/>
                <w:left w:val="none" w:sz="0" w:space="0" w:color="auto"/>
                <w:bottom w:val="none" w:sz="0" w:space="0" w:color="auto"/>
                <w:right w:val="none" w:sz="0" w:space="0" w:color="auto"/>
              </w:divBdr>
            </w:div>
            <w:div w:id="389309875">
              <w:marLeft w:val="0"/>
              <w:marRight w:val="0"/>
              <w:marTop w:val="0"/>
              <w:marBottom w:val="0"/>
              <w:divBdr>
                <w:top w:val="none" w:sz="0" w:space="0" w:color="auto"/>
                <w:left w:val="none" w:sz="0" w:space="0" w:color="auto"/>
                <w:bottom w:val="none" w:sz="0" w:space="0" w:color="auto"/>
                <w:right w:val="none" w:sz="0" w:space="0" w:color="auto"/>
              </w:divBdr>
            </w:div>
            <w:div w:id="893855266">
              <w:marLeft w:val="0"/>
              <w:marRight w:val="0"/>
              <w:marTop w:val="0"/>
              <w:marBottom w:val="0"/>
              <w:divBdr>
                <w:top w:val="none" w:sz="0" w:space="0" w:color="auto"/>
                <w:left w:val="none" w:sz="0" w:space="0" w:color="auto"/>
                <w:bottom w:val="none" w:sz="0" w:space="0" w:color="auto"/>
                <w:right w:val="none" w:sz="0" w:space="0" w:color="auto"/>
              </w:divBdr>
            </w:div>
            <w:div w:id="1967469677">
              <w:marLeft w:val="0"/>
              <w:marRight w:val="0"/>
              <w:marTop w:val="0"/>
              <w:marBottom w:val="0"/>
              <w:divBdr>
                <w:top w:val="none" w:sz="0" w:space="0" w:color="auto"/>
                <w:left w:val="none" w:sz="0" w:space="0" w:color="auto"/>
                <w:bottom w:val="none" w:sz="0" w:space="0" w:color="auto"/>
                <w:right w:val="none" w:sz="0" w:space="0" w:color="auto"/>
              </w:divBdr>
            </w:div>
            <w:div w:id="1414354830">
              <w:marLeft w:val="0"/>
              <w:marRight w:val="0"/>
              <w:marTop w:val="0"/>
              <w:marBottom w:val="0"/>
              <w:divBdr>
                <w:top w:val="none" w:sz="0" w:space="0" w:color="auto"/>
                <w:left w:val="none" w:sz="0" w:space="0" w:color="auto"/>
                <w:bottom w:val="none" w:sz="0" w:space="0" w:color="auto"/>
                <w:right w:val="none" w:sz="0" w:space="0" w:color="auto"/>
              </w:divBdr>
            </w:div>
            <w:div w:id="45884896">
              <w:marLeft w:val="0"/>
              <w:marRight w:val="0"/>
              <w:marTop w:val="0"/>
              <w:marBottom w:val="0"/>
              <w:divBdr>
                <w:top w:val="none" w:sz="0" w:space="0" w:color="auto"/>
                <w:left w:val="none" w:sz="0" w:space="0" w:color="auto"/>
                <w:bottom w:val="none" w:sz="0" w:space="0" w:color="auto"/>
                <w:right w:val="none" w:sz="0" w:space="0" w:color="auto"/>
              </w:divBdr>
            </w:div>
            <w:div w:id="683898515">
              <w:marLeft w:val="0"/>
              <w:marRight w:val="0"/>
              <w:marTop w:val="0"/>
              <w:marBottom w:val="0"/>
              <w:divBdr>
                <w:top w:val="none" w:sz="0" w:space="0" w:color="auto"/>
                <w:left w:val="none" w:sz="0" w:space="0" w:color="auto"/>
                <w:bottom w:val="none" w:sz="0" w:space="0" w:color="auto"/>
                <w:right w:val="none" w:sz="0" w:space="0" w:color="auto"/>
              </w:divBdr>
            </w:div>
            <w:div w:id="112989255">
              <w:marLeft w:val="0"/>
              <w:marRight w:val="0"/>
              <w:marTop w:val="0"/>
              <w:marBottom w:val="0"/>
              <w:divBdr>
                <w:top w:val="none" w:sz="0" w:space="0" w:color="auto"/>
                <w:left w:val="none" w:sz="0" w:space="0" w:color="auto"/>
                <w:bottom w:val="none" w:sz="0" w:space="0" w:color="auto"/>
                <w:right w:val="none" w:sz="0" w:space="0" w:color="auto"/>
              </w:divBdr>
            </w:div>
            <w:div w:id="1677685177">
              <w:marLeft w:val="0"/>
              <w:marRight w:val="0"/>
              <w:marTop w:val="0"/>
              <w:marBottom w:val="0"/>
              <w:divBdr>
                <w:top w:val="none" w:sz="0" w:space="0" w:color="auto"/>
                <w:left w:val="none" w:sz="0" w:space="0" w:color="auto"/>
                <w:bottom w:val="none" w:sz="0" w:space="0" w:color="auto"/>
                <w:right w:val="none" w:sz="0" w:space="0" w:color="auto"/>
              </w:divBdr>
            </w:div>
            <w:div w:id="1681004883">
              <w:marLeft w:val="0"/>
              <w:marRight w:val="0"/>
              <w:marTop w:val="0"/>
              <w:marBottom w:val="0"/>
              <w:divBdr>
                <w:top w:val="none" w:sz="0" w:space="0" w:color="auto"/>
                <w:left w:val="none" w:sz="0" w:space="0" w:color="auto"/>
                <w:bottom w:val="none" w:sz="0" w:space="0" w:color="auto"/>
                <w:right w:val="none" w:sz="0" w:space="0" w:color="auto"/>
              </w:divBdr>
            </w:div>
            <w:div w:id="253825278">
              <w:marLeft w:val="0"/>
              <w:marRight w:val="0"/>
              <w:marTop w:val="0"/>
              <w:marBottom w:val="0"/>
              <w:divBdr>
                <w:top w:val="none" w:sz="0" w:space="0" w:color="auto"/>
                <w:left w:val="none" w:sz="0" w:space="0" w:color="auto"/>
                <w:bottom w:val="none" w:sz="0" w:space="0" w:color="auto"/>
                <w:right w:val="none" w:sz="0" w:space="0" w:color="auto"/>
              </w:divBdr>
            </w:div>
            <w:div w:id="1940680943">
              <w:marLeft w:val="0"/>
              <w:marRight w:val="0"/>
              <w:marTop w:val="0"/>
              <w:marBottom w:val="0"/>
              <w:divBdr>
                <w:top w:val="none" w:sz="0" w:space="0" w:color="auto"/>
                <w:left w:val="none" w:sz="0" w:space="0" w:color="auto"/>
                <w:bottom w:val="none" w:sz="0" w:space="0" w:color="auto"/>
                <w:right w:val="none" w:sz="0" w:space="0" w:color="auto"/>
              </w:divBdr>
            </w:div>
            <w:div w:id="438988557">
              <w:marLeft w:val="0"/>
              <w:marRight w:val="0"/>
              <w:marTop w:val="0"/>
              <w:marBottom w:val="0"/>
              <w:divBdr>
                <w:top w:val="none" w:sz="0" w:space="0" w:color="auto"/>
                <w:left w:val="none" w:sz="0" w:space="0" w:color="auto"/>
                <w:bottom w:val="none" w:sz="0" w:space="0" w:color="auto"/>
                <w:right w:val="none" w:sz="0" w:space="0" w:color="auto"/>
              </w:divBdr>
            </w:div>
            <w:div w:id="1994139058">
              <w:marLeft w:val="0"/>
              <w:marRight w:val="0"/>
              <w:marTop w:val="0"/>
              <w:marBottom w:val="0"/>
              <w:divBdr>
                <w:top w:val="none" w:sz="0" w:space="0" w:color="auto"/>
                <w:left w:val="none" w:sz="0" w:space="0" w:color="auto"/>
                <w:bottom w:val="none" w:sz="0" w:space="0" w:color="auto"/>
                <w:right w:val="none" w:sz="0" w:space="0" w:color="auto"/>
              </w:divBdr>
            </w:div>
            <w:div w:id="686980248">
              <w:marLeft w:val="0"/>
              <w:marRight w:val="0"/>
              <w:marTop w:val="0"/>
              <w:marBottom w:val="0"/>
              <w:divBdr>
                <w:top w:val="none" w:sz="0" w:space="0" w:color="auto"/>
                <w:left w:val="none" w:sz="0" w:space="0" w:color="auto"/>
                <w:bottom w:val="none" w:sz="0" w:space="0" w:color="auto"/>
                <w:right w:val="none" w:sz="0" w:space="0" w:color="auto"/>
              </w:divBdr>
            </w:div>
            <w:div w:id="1838954612">
              <w:marLeft w:val="0"/>
              <w:marRight w:val="0"/>
              <w:marTop w:val="0"/>
              <w:marBottom w:val="0"/>
              <w:divBdr>
                <w:top w:val="none" w:sz="0" w:space="0" w:color="auto"/>
                <w:left w:val="none" w:sz="0" w:space="0" w:color="auto"/>
                <w:bottom w:val="none" w:sz="0" w:space="0" w:color="auto"/>
                <w:right w:val="none" w:sz="0" w:space="0" w:color="auto"/>
              </w:divBdr>
            </w:div>
            <w:div w:id="1396314304">
              <w:marLeft w:val="0"/>
              <w:marRight w:val="0"/>
              <w:marTop w:val="0"/>
              <w:marBottom w:val="0"/>
              <w:divBdr>
                <w:top w:val="none" w:sz="0" w:space="0" w:color="auto"/>
                <w:left w:val="none" w:sz="0" w:space="0" w:color="auto"/>
                <w:bottom w:val="none" w:sz="0" w:space="0" w:color="auto"/>
                <w:right w:val="none" w:sz="0" w:space="0" w:color="auto"/>
              </w:divBdr>
            </w:div>
            <w:div w:id="629239104">
              <w:marLeft w:val="0"/>
              <w:marRight w:val="0"/>
              <w:marTop w:val="0"/>
              <w:marBottom w:val="0"/>
              <w:divBdr>
                <w:top w:val="none" w:sz="0" w:space="0" w:color="auto"/>
                <w:left w:val="none" w:sz="0" w:space="0" w:color="auto"/>
                <w:bottom w:val="none" w:sz="0" w:space="0" w:color="auto"/>
                <w:right w:val="none" w:sz="0" w:space="0" w:color="auto"/>
              </w:divBdr>
            </w:div>
            <w:div w:id="1672758000">
              <w:marLeft w:val="0"/>
              <w:marRight w:val="0"/>
              <w:marTop w:val="0"/>
              <w:marBottom w:val="0"/>
              <w:divBdr>
                <w:top w:val="none" w:sz="0" w:space="0" w:color="auto"/>
                <w:left w:val="none" w:sz="0" w:space="0" w:color="auto"/>
                <w:bottom w:val="none" w:sz="0" w:space="0" w:color="auto"/>
                <w:right w:val="none" w:sz="0" w:space="0" w:color="auto"/>
              </w:divBdr>
            </w:div>
            <w:div w:id="2078357211">
              <w:marLeft w:val="0"/>
              <w:marRight w:val="0"/>
              <w:marTop w:val="0"/>
              <w:marBottom w:val="0"/>
              <w:divBdr>
                <w:top w:val="none" w:sz="0" w:space="0" w:color="auto"/>
                <w:left w:val="none" w:sz="0" w:space="0" w:color="auto"/>
                <w:bottom w:val="none" w:sz="0" w:space="0" w:color="auto"/>
                <w:right w:val="none" w:sz="0" w:space="0" w:color="auto"/>
              </w:divBdr>
            </w:div>
            <w:div w:id="2047874177">
              <w:marLeft w:val="0"/>
              <w:marRight w:val="0"/>
              <w:marTop w:val="0"/>
              <w:marBottom w:val="0"/>
              <w:divBdr>
                <w:top w:val="none" w:sz="0" w:space="0" w:color="auto"/>
                <w:left w:val="none" w:sz="0" w:space="0" w:color="auto"/>
                <w:bottom w:val="none" w:sz="0" w:space="0" w:color="auto"/>
                <w:right w:val="none" w:sz="0" w:space="0" w:color="auto"/>
              </w:divBdr>
            </w:div>
            <w:div w:id="533619694">
              <w:marLeft w:val="0"/>
              <w:marRight w:val="0"/>
              <w:marTop w:val="0"/>
              <w:marBottom w:val="0"/>
              <w:divBdr>
                <w:top w:val="none" w:sz="0" w:space="0" w:color="auto"/>
                <w:left w:val="none" w:sz="0" w:space="0" w:color="auto"/>
                <w:bottom w:val="none" w:sz="0" w:space="0" w:color="auto"/>
                <w:right w:val="none" w:sz="0" w:space="0" w:color="auto"/>
              </w:divBdr>
            </w:div>
            <w:div w:id="1195465361">
              <w:marLeft w:val="0"/>
              <w:marRight w:val="0"/>
              <w:marTop w:val="0"/>
              <w:marBottom w:val="0"/>
              <w:divBdr>
                <w:top w:val="none" w:sz="0" w:space="0" w:color="auto"/>
                <w:left w:val="none" w:sz="0" w:space="0" w:color="auto"/>
                <w:bottom w:val="none" w:sz="0" w:space="0" w:color="auto"/>
                <w:right w:val="none" w:sz="0" w:space="0" w:color="auto"/>
              </w:divBdr>
            </w:div>
            <w:div w:id="390690514">
              <w:marLeft w:val="0"/>
              <w:marRight w:val="0"/>
              <w:marTop w:val="0"/>
              <w:marBottom w:val="0"/>
              <w:divBdr>
                <w:top w:val="none" w:sz="0" w:space="0" w:color="auto"/>
                <w:left w:val="none" w:sz="0" w:space="0" w:color="auto"/>
                <w:bottom w:val="none" w:sz="0" w:space="0" w:color="auto"/>
                <w:right w:val="none" w:sz="0" w:space="0" w:color="auto"/>
              </w:divBdr>
            </w:div>
            <w:div w:id="231813659">
              <w:marLeft w:val="0"/>
              <w:marRight w:val="0"/>
              <w:marTop w:val="0"/>
              <w:marBottom w:val="0"/>
              <w:divBdr>
                <w:top w:val="none" w:sz="0" w:space="0" w:color="auto"/>
                <w:left w:val="none" w:sz="0" w:space="0" w:color="auto"/>
                <w:bottom w:val="none" w:sz="0" w:space="0" w:color="auto"/>
                <w:right w:val="none" w:sz="0" w:space="0" w:color="auto"/>
              </w:divBdr>
            </w:div>
            <w:div w:id="1235319047">
              <w:marLeft w:val="0"/>
              <w:marRight w:val="0"/>
              <w:marTop w:val="0"/>
              <w:marBottom w:val="0"/>
              <w:divBdr>
                <w:top w:val="none" w:sz="0" w:space="0" w:color="auto"/>
                <w:left w:val="none" w:sz="0" w:space="0" w:color="auto"/>
                <w:bottom w:val="none" w:sz="0" w:space="0" w:color="auto"/>
                <w:right w:val="none" w:sz="0" w:space="0" w:color="auto"/>
              </w:divBdr>
            </w:div>
            <w:div w:id="649408686">
              <w:marLeft w:val="0"/>
              <w:marRight w:val="0"/>
              <w:marTop w:val="0"/>
              <w:marBottom w:val="0"/>
              <w:divBdr>
                <w:top w:val="none" w:sz="0" w:space="0" w:color="auto"/>
                <w:left w:val="none" w:sz="0" w:space="0" w:color="auto"/>
                <w:bottom w:val="none" w:sz="0" w:space="0" w:color="auto"/>
                <w:right w:val="none" w:sz="0" w:space="0" w:color="auto"/>
              </w:divBdr>
            </w:div>
            <w:div w:id="728116180">
              <w:marLeft w:val="0"/>
              <w:marRight w:val="0"/>
              <w:marTop w:val="0"/>
              <w:marBottom w:val="0"/>
              <w:divBdr>
                <w:top w:val="none" w:sz="0" w:space="0" w:color="auto"/>
                <w:left w:val="none" w:sz="0" w:space="0" w:color="auto"/>
                <w:bottom w:val="none" w:sz="0" w:space="0" w:color="auto"/>
                <w:right w:val="none" w:sz="0" w:space="0" w:color="auto"/>
              </w:divBdr>
            </w:div>
            <w:div w:id="2056805642">
              <w:marLeft w:val="0"/>
              <w:marRight w:val="0"/>
              <w:marTop w:val="0"/>
              <w:marBottom w:val="0"/>
              <w:divBdr>
                <w:top w:val="none" w:sz="0" w:space="0" w:color="auto"/>
                <w:left w:val="none" w:sz="0" w:space="0" w:color="auto"/>
                <w:bottom w:val="none" w:sz="0" w:space="0" w:color="auto"/>
                <w:right w:val="none" w:sz="0" w:space="0" w:color="auto"/>
              </w:divBdr>
            </w:div>
            <w:div w:id="1941522550">
              <w:marLeft w:val="0"/>
              <w:marRight w:val="0"/>
              <w:marTop w:val="0"/>
              <w:marBottom w:val="0"/>
              <w:divBdr>
                <w:top w:val="none" w:sz="0" w:space="0" w:color="auto"/>
                <w:left w:val="none" w:sz="0" w:space="0" w:color="auto"/>
                <w:bottom w:val="none" w:sz="0" w:space="0" w:color="auto"/>
                <w:right w:val="none" w:sz="0" w:space="0" w:color="auto"/>
              </w:divBdr>
            </w:div>
            <w:div w:id="1681009676">
              <w:marLeft w:val="0"/>
              <w:marRight w:val="0"/>
              <w:marTop w:val="0"/>
              <w:marBottom w:val="0"/>
              <w:divBdr>
                <w:top w:val="none" w:sz="0" w:space="0" w:color="auto"/>
                <w:left w:val="none" w:sz="0" w:space="0" w:color="auto"/>
                <w:bottom w:val="none" w:sz="0" w:space="0" w:color="auto"/>
                <w:right w:val="none" w:sz="0" w:space="0" w:color="auto"/>
              </w:divBdr>
            </w:div>
            <w:div w:id="1479541292">
              <w:marLeft w:val="0"/>
              <w:marRight w:val="0"/>
              <w:marTop w:val="0"/>
              <w:marBottom w:val="0"/>
              <w:divBdr>
                <w:top w:val="none" w:sz="0" w:space="0" w:color="auto"/>
                <w:left w:val="none" w:sz="0" w:space="0" w:color="auto"/>
                <w:bottom w:val="none" w:sz="0" w:space="0" w:color="auto"/>
                <w:right w:val="none" w:sz="0" w:space="0" w:color="auto"/>
              </w:divBdr>
            </w:div>
            <w:div w:id="1746997046">
              <w:marLeft w:val="0"/>
              <w:marRight w:val="0"/>
              <w:marTop w:val="0"/>
              <w:marBottom w:val="0"/>
              <w:divBdr>
                <w:top w:val="none" w:sz="0" w:space="0" w:color="auto"/>
                <w:left w:val="none" w:sz="0" w:space="0" w:color="auto"/>
                <w:bottom w:val="none" w:sz="0" w:space="0" w:color="auto"/>
                <w:right w:val="none" w:sz="0" w:space="0" w:color="auto"/>
              </w:divBdr>
            </w:div>
            <w:div w:id="532696297">
              <w:marLeft w:val="0"/>
              <w:marRight w:val="0"/>
              <w:marTop w:val="0"/>
              <w:marBottom w:val="0"/>
              <w:divBdr>
                <w:top w:val="none" w:sz="0" w:space="0" w:color="auto"/>
                <w:left w:val="none" w:sz="0" w:space="0" w:color="auto"/>
                <w:bottom w:val="none" w:sz="0" w:space="0" w:color="auto"/>
                <w:right w:val="none" w:sz="0" w:space="0" w:color="auto"/>
              </w:divBdr>
            </w:div>
            <w:div w:id="578947889">
              <w:marLeft w:val="0"/>
              <w:marRight w:val="0"/>
              <w:marTop w:val="0"/>
              <w:marBottom w:val="0"/>
              <w:divBdr>
                <w:top w:val="none" w:sz="0" w:space="0" w:color="auto"/>
                <w:left w:val="none" w:sz="0" w:space="0" w:color="auto"/>
                <w:bottom w:val="none" w:sz="0" w:space="0" w:color="auto"/>
                <w:right w:val="none" w:sz="0" w:space="0" w:color="auto"/>
              </w:divBdr>
            </w:div>
            <w:div w:id="1601142047">
              <w:marLeft w:val="0"/>
              <w:marRight w:val="0"/>
              <w:marTop w:val="0"/>
              <w:marBottom w:val="0"/>
              <w:divBdr>
                <w:top w:val="none" w:sz="0" w:space="0" w:color="auto"/>
                <w:left w:val="none" w:sz="0" w:space="0" w:color="auto"/>
                <w:bottom w:val="none" w:sz="0" w:space="0" w:color="auto"/>
                <w:right w:val="none" w:sz="0" w:space="0" w:color="auto"/>
              </w:divBdr>
            </w:div>
            <w:div w:id="1222522692">
              <w:marLeft w:val="0"/>
              <w:marRight w:val="0"/>
              <w:marTop w:val="0"/>
              <w:marBottom w:val="0"/>
              <w:divBdr>
                <w:top w:val="none" w:sz="0" w:space="0" w:color="auto"/>
                <w:left w:val="none" w:sz="0" w:space="0" w:color="auto"/>
                <w:bottom w:val="none" w:sz="0" w:space="0" w:color="auto"/>
                <w:right w:val="none" w:sz="0" w:space="0" w:color="auto"/>
              </w:divBdr>
            </w:div>
            <w:div w:id="870604977">
              <w:marLeft w:val="0"/>
              <w:marRight w:val="0"/>
              <w:marTop w:val="0"/>
              <w:marBottom w:val="0"/>
              <w:divBdr>
                <w:top w:val="none" w:sz="0" w:space="0" w:color="auto"/>
                <w:left w:val="none" w:sz="0" w:space="0" w:color="auto"/>
                <w:bottom w:val="none" w:sz="0" w:space="0" w:color="auto"/>
                <w:right w:val="none" w:sz="0" w:space="0" w:color="auto"/>
              </w:divBdr>
            </w:div>
            <w:div w:id="458913743">
              <w:marLeft w:val="0"/>
              <w:marRight w:val="0"/>
              <w:marTop w:val="0"/>
              <w:marBottom w:val="0"/>
              <w:divBdr>
                <w:top w:val="none" w:sz="0" w:space="0" w:color="auto"/>
                <w:left w:val="none" w:sz="0" w:space="0" w:color="auto"/>
                <w:bottom w:val="none" w:sz="0" w:space="0" w:color="auto"/>
                <w:right w:val="none" w:sz="0" w:space="0" w:color="auto"/>
              </w:divBdr>
            </w:div>
            <w:div w:id="1849638840">
              <w:marLeft w:val="0"/>
              <w:marRight w:val="0"/>
              <w:marTop w:val="0"/>
              <w:marBottom w:val="0"/>
              <w:divBdr>
                <w:top w:val="none" w:sz="0" w:space="0" w:color="auto"/>
                <w:left w:val="none" w:sz="0" w:space="0" w:color="auto"/>
                <w:bottom w:val="none" w:sz="0" w:space="0" w:color="auto"/>
                <w:right w:val="none" w:sz="0" w:space="0" w:color="auto"/>
              </w:divBdr>
            </w:div>
            <w:div w:id="247158861">
              <w:marLeft w:val="0"/>
              <w:marRight w:val="0"/>
              <w:marTop w:val="0"/>
              <w:marBottom w:val="0"/>
              <w:divBdr>
                <w:top w:val="none" w:sz="0" w:space="0" w:color="auto"/>
                <w:left w:val="none" w:sz="0" w:space="0" w:color="auto"/>
                <w:bottom w:val="none" w:sz="0" w:space="0" w:color="auto"/>
                <w:right w:val="none" w:sz="0" w:space="0" w:color="auto"/>
              </w:divBdr>
            </w:div>
            <w:div w:id="689838342">
              <w:marLeft w:val="0"/>
              <w:marRight w:val="0"/>
              <w:marTop w:val="0"/>
              <w:marBottom w:val="0"/>
              <w:divBdr>
                <w:top w:val="none" w:sz="0" w:space="0" w:color="auto"/>
                <w:left w:val="none" w:sz="0" w:space="0" w:color="auto"/>
                <w:bottom w:val="none" w:sz="0" w:space="0" w:color="auto"/>
                <w:right w:val="none" w:sz="0" w:space="0" w:color="auto"/>
              </w:divBdr>
            </w:div>
            <w:div w:id="56518545">
              <w:marLeft w:val="0"/>
              <w:marRight w:val="0"/>
              <w:marTop w:val="0"/>
              <w:marBottom w:val="0"/>
              <w:divBdr>
                <w:top w:val="none" w:sz="0" w:space="0" w:color="auto"/>
                <w:left w:val="none" w:sz="0" w:space="0" w:color="auto"/>
                <w:bottom w:val="none" w:sz="0" w:space="0" w:color="auto"/>
                <w:right w:val="none" w:sz="0" w:space="0" w:color="auto"/>
              </w:divBdr>
            </w:div>
            <w:div w:id="1428887280">
              <w:marLeft w:val="0"/>
              <w:marRight w:val="0"/>
              <w:marTop w:val="0"/>
              <w:marBottom w:val="0"/>
              <w:divBdr>
                <w:top w:val="none" w:sz="0" w:space="0" w:color="auto"/>
                <w:left w:val="none" w:sz="0" w:space="0" w:color="auto"/>
                <w:bottom w:val="none" w:sz="0" w:space="0" w:color="auto"/>
                <w:right w:val="none" w:sz="0" w:space="0" w:color="auto"/>
              </w:divBdr>
            </w:div>
            <w:div w:id="1906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9867">
      <w:bodyDiv w:val="1"/>
      <w:marLeft w:val="0"/>
      <w:marRight w:val="0"/>
      <w:marTop w:val="0"/>
      <w:marBottom w:val="0"/>
      <w:divBdr>
        <w:top w:val="none" w:sz="0" w:space="0" w:color="auto"/>
        <w:left w:val="none" w:sz="0" w:space="0" w:color="auto"/>
        <w:bottom w:val="none" w:sz="0" w:space="0" w:color="auto"/>
        <w:right w:val="none" w:sz="0" w:space="0" w:color="auto"/>
      </w:divBdr>
      <w:divsChild>
        <w:div w:id="1507359840">
          <w:marLeft w:val="0"/>
          <w:marRight w:val="0"/>
          <w:marTop w:val="0"/>
          <w:marBottom w:val="0"/>
          <w:divBdr>
            <w:top w:val="none" w:sz="0" w:space="0" w:color="auto"/>
            <w:left w:val="none" w:sz="0" w:space="0" w:color="auto"/>
            <w:bottom w:val="none" w:sz="0" w:space="0" w:color="auto"/>
            <w:right w:val="none" w:sz="0" w:space="0" w:color="auto"/>
          </w:divBdr>
          <w:divsChild>
            <w:div w:id="1766339607">
              <w:marLeft w:val="0"/>
              <w:marRight w:val="0"/>
              <w:marTop w:val="0"/>
              <w:marBottom w:val="0"/>
              <w:divBdr>
                <w:top w:val="none" w:sz="0" w:space="0" w:color="auto"/>
                <w:left w:val="none" w:sz="0" w:space="0" w:color="auto"/>
                <w:bottom w:val="none" w:sz="0" w:space="0" w:color="auto"/>
                <w:right w:val="none" w:sz="0" w:space="0" w:color="auto"/>
              </w:divBdr>
            </w:div>
            <w:div w:id="2050185309">
              <w:marLeft w:val="0"/>
              <w:marRight w:val="0"/>
              <w:marTop w:val="0"/>
              <w:marBottom w:val="0"/>
              <w:divBdr>
                <w:top w:val="none" w:sz="0" w:space="0" w:color="auto"/>
                <w:left w:val="none" w:sz="0" w:space="0" w:color="auto"/>
                <w:bottom w:val="none" w:sz="0" w:space="0" w:color="auto"/>
                <w:right w:val="none" w:sz="0" w:space="0" w:color="auto"/>
              </w:divBdr>
            </w:div>
            <w:div w:id="425805375">
              <w:marLeft w:val="0"/>
              <w:marRight w:val="0"/>
              <w:marTop w:val="0"/>
              <w:marBottom w:val="0"/>
              <w:divBdr>
                <w:top w:val="none" w:sz="0" w:space="0" w:color="auto"/>
                <w:left w:val="none" w:sz="0" w:space="0" w:color="auto"/>
                <w:bottom w:val="none" w:sz="0" w:space="0" w:color="auto"/>
                <w:right w:val="none" w:sz="0" w:space="0" w:color="auto"/>
              </w:divBdr>
            </w:div>
            <w:div w:id="98377827">
              <w:marLeft w:val="0"/>
              <w:marRight w:val="0"/>
              <w:marTop w:val="0"/>
              <w:marBottom w:val="0"/>
              <w:divBdr>
                <w:top w:val="none" w:sz="0" w:space="0" w:color="auto"/>
                <w:left w:val="none" w:sz="0" w:space="0" w:color="auto"/>
                <w:bottom w:val="none" w:sz="0" w:space="0" w:color="auto"/>
                <w:right w:val="none" w:sz="0" w:space="0" w:color="auto"/>
              </w:divBdr>
            </w:div>
            <w:div w:id="225653384">
              <w:marLeft w:val="0"/>
              <w:marRight w:val="0"/>
              <w:marTop w:val="0"/>
              <w:marBottom w:val="0"/>
              <w:divBdr>
                <w:top w:val="none" w:sz="0" w:space="0" w:color="auto"/>
                <w:left w:val="none" w:sz="0" w:space="0" w:color="auto"/>
                <w:bottom w:val="none" w:sz="0" w:space="0" w:color="auto"/>
                <w:right w:val="none" w:sz="0" w:space="0" w:color="auto"/>
              </w:divBdr>
            </w:div>
            <w:div w:id="893085320">
              <w:marLeft w:val="0"/>
              <w:marRight w:val="0"/>
              <w:marTop w:val="0"/>
              <w:marBottom w:val="0"/>
              <w:divBdr>
                <w:top w:val="none" w:sz="0" w:space="0" w:color="auto"/>
                <w:left w:val="none" w:sz="0" w:space="0" w:color="auto"/>
                <w:bottom w:val="none" w:sz="0" w:space="0" w:color="auto"/>
                <w:right w:val="none" w:sz="0" w:space="0" w:color="auto"/>
              </w:divBdr>
            </w:div>
            <w:div w:id="80179735">
              <w:marLeft w:val="0"/>
              <w:marRight w:val="0"/>
              <w:marTop w:val="0"/>
              <w:marBottom w:val="0"/>
              <w:divBdr>
                <w:top w:val="none" w:sz="0" w:space="0" w:color="auto"/>
                <w:left w:val="none" w:sz="0" w:space="0" w:color="auto"/>
                <w:bottom w:val="none" w:sz="0" w:space="0" w:color="auto"/>
                <w:right w:val="none" w:sz="0" w:space="0" w:color="auto"/>
              </w:divBdr>
            </w:div>
            <w:div w:id="149710061">
              <w:marLeft w:val="0"/>
              <w:marRight w:val="0"/>
              <w:marTop w:val="0"/>
              <w:marBottom w:val="0"/>
              <w:divBdr>
                <w:top w:val="none" w:sz="0" w:space="0" w:color="auto"/>
                <w:left w:val="none" w:sz="0" w:space="0" w:color="auto"/>
                <w:bottom w:val="none" w:sz="0" w:space="0" w:color="auto"/>
                <w:right w:val="none" w:sz="0" w:space="0" w:color="auto"/>
              </w:divBdr>
            </w:div>
            <w:div w:id="1812020201">
              <w:marLeft w:val="0"/>
              <w:marRight w:val="0"/>
              <w:marTop w:val="0"/>
              <w:marBottom w:val="0"/>
              <w:divBdr>
                <w:top w:val="none" w:sz="0" w:space="0" w:color="auto"/>
                <w:left w:val="none" w:sz="0" w:space="0" w:color="auto"/>
                <w:bottom w:val="none" w:sz="0" w:space="0" w:color="auto"/>
                <w:right w:val="none" w:sz="0" w:space="0" w:color="auto"/>
              </w:divBdr>
            </w:div>
            <w:div w:id="1649897015">
              <w:marLeft w:val="0"/>
              <w:marRight w:val="0"/>
              <w:marTop w:val="0"/>
              <w:marBottom w:val="0"/>
              <w:divBdr>
                <w:top w:val="none" w:sz="0" w:space="0" w:color="auto"/>
                <w:left w:val="none" w:sz="0" w:space="0" w:color="auto"/>
                <w:bottom w:val="none" w:sz="0" w:space="0" w:color="auto"/>
                <w:right w:val="none" w:sz="0" w:space="0" w:color="auto"/>
              </w:divBdr>
            </w:div>
            <w:div w:id="1599481878">
              <w:marLeft w:val="0"/>
              <w:marRight w:val="0"/>
              <w:marTop w:val="0"/>
              <w:marBottom w:val="0"/>
              <w:divBdr>
                <w:top w:val="none" w:sz="0" w:space="0" w:color="auto"/>
                <w:left w:val="none" w:sz="0" w:space="0" w:color="auto"/>
                <w:bottom w:val="none" w:sz="0" w:space="0" w:color="auto"/>
                <w:right w:val="none" w:sz="0" w:space="0" w:color="auto"/>
              </w:divBdr>
            </w:div>
            <w:div w:id="1742865362">
              <w:marLeft w:val="0"/>
              <w:marRight w:val="0"/>
              <w:marTop w:val="0"/>
              <w:marBottom w:val="0"/>
              <w:divBdr>
                <w:top w:val="none" w:sz="0" w:space="0" w:color="auto"/>
                <w:left w:val="none" w:sz="0" w:space="0" w:color="auto"/>
                <w:bottom w:val="none" w:sz="0" w:space="0" w:color="auto"/>
                <w:right w:val="none" w:sz="0" w:space="0" w:color="auto"/>
              </w:divBdr>
            </w:div>
            <w:div w:id="267931976">
              <w:marLeft w:val="0"/>
              <w:marRight w:val="0"/>
              <w:marTop w:val="0"/>
              <w:marBottom w:val="0"/>
              <w:divBdr>
                <w:top w:val="none" w:sz="0" w:space="0" w:color="auto"/>
                <w:left w:val="none" w:sz="0" w:space="0" w:color="auto"/>
                <w:bottom w:val="none" w:sz="0" w:space="0" w:color="auto"/>
                <w:right w:val="none" w:sz="0" w:space="0" w:color="auto"/>
              </w:divBdr>
            </w:div>
            <w:div w:id="1251280866">
              <w:marLeft w:val="0"/>
              <w:marRight w:val="0"/>
              <w:marTop w:val="0"/>
              <w:marBottom w:val="0"/>
              <w:divBdr>
                <w:top w:val="none" w:sz="0" w:space="0" w:color="auto"/>
                <w:left w:val="none" w:sz="0" w:space="0" w:color="auto"/>
                <w:bottom w:val="none" w:sz="0" w:space="0" w:color="auto"/>
                <w:right w:val="none" w:sz="0" w:space="0" w:color="auto"/>
              </w:divBdr>
            </w:div>
            <w:div w:id="1682702588">
              <w:marLeft w:val="0"/>
              <w:marRight w:val="0"/>
              <w:marTop w:val="0"/>
              <w:marBottom w:val="0"/>
              <w:divBdr>
                <w:top w:val="none" w:sz="0" w:space="0" w:color="auto"/>
                <w:left w:val="none" w:sz="0" w:space="0" w:color="auto"/>
                <w:bottom w:val="none" w:sz="0" w:space="0" w:color="auto"/>
                <w:right w:val="none" w:sz="0" w:space="0" w:color="auto"/>
              </w:divBdr>
            </w:div>
            <w:div w:id="1358894912">
              <w:marLeft w:val="0"/>
              <w:marRight w:val="0"/>
              <w:marTop w:val="0"/>
              <w:marBottom w:val="0"/>
              <w:divBdr>
                <w:top w:val="none" w:sz="0" w:space="0" w:color="auto"/>
                <w:left w:val="none" w:sz="0" w:space="0" w:color="auto"/>
                <w:bottom w:val="none" w:sz="0" w:space="0" w:color="auto"/>
                <w:right w:val="none" w:sz="0" w:space="0" w:color="auto"/>
              </w:divBdr>
            </w:div>
            <w:div w:id="2044818737">
              <w:marLeft w:val="0"/>
              <w:marRight w:val="0"/>
              <w:marTop w:val="0"/>
              <w:marBottom w:val="0"/>
              <w:divBdr>
                <w:top w:val="none" w:sz="0" w:space="0" w:color="auto"/>
                <w:left w:val="none" w:sz="0" w:space="0" w:color="auto"/>
                <w:bottom w:val="none" w:sz="0" w:space="0" w:color="auto"/>
                <w:right w:val="none" w:sz="0" w:space="0" w:color="auto"/>
              </w:divBdr>
            </w:div>
            <w:div w:id="2084450205">
              <w:marLeft w:val="0"/>
              <w:marRight w:val="0"/>
              <w:marTop w:val="0"/>
              <w:marBottom w:val="0"/>
              <w:divBdr>
                <w:top w:val="none" w:sz="0" w:space="0" w:color="auto"/>
                <w:left w:val="none" w:sz="0" w:space="0" w:color="auto"/>
                <w:bottom w:val="none" w:sz="0" w:space="0" w:color="auto"/>
                <w:right w:val="none" w:sz="0" w:space="0" w:color="auto"/>
              </w:divBdr>
            </w:div>
            <w:div w:id="815992213">
              <w:marLeft w:val="0"/>
              <w:marRight w:val="0"/>
              <w:marTop w:val="0"/>
              <w:marBottom w:val="0"/>
              <w:divBdr>
                <w:top w:val="none" w:sz="0" w:space="0" w:color="auto"/>
                <w:left w:val="none" w:sz="0" w:space="0" w:color="auto"/>
                <w:bottom w:val="none" w:sz="0" w:space="0" w:color="auto"/>
                <w:right w:val="none" w:sz="0" w:space="0" w:color="auto"/>
              </w:divBdr>
            </w:div>
            <w:div w:id="714278392">
              <w:marLeft w:val="0"/>
              <w:marRight w:val="0"/>
              <w:marTop w:val="0"/>
              <w:marBottom w:val="0"/>
              <w:divBdr>
                <w:top w:val="none" w:sz="0" w:space="0" w:color="auto"/>
                <w:left w:val="none" w:sz="0" w:space="0" w:color="auto"/>
                <w:bottom w:val="none" w:sz="0" w:space="0" w:color="auto"/>
                <w:right w:val="none" w:sz="0" w:space="0" w:color="auto"/>
              </w:divBdr>
            </w:div>
            <w:div w:id="2081249277">
              <w:marLeft w:val="0"/>
              <w:marRight w:val="0"/>
              <w:marTop w:val="0"/>
              <w:marBottom w:val="0"/>
              <w:divBdr>
                <w:top w:val="none" w:sz="0" w:space="0" w:color="auto"/>
                <w:left w:val="none" w:sz="0" w:space="0" w:color="auto"/>
                <w:bottom w:val="none" w:sz="0" w:space="0" w:color="auto"/>
                <w:right w:val="none" w:sz="0" w:space="0" w:color="auto"/>
              </w:divBdr>
            </w:div>
            <w:div w:id="833834689">
              <w:marLeft w:val="0"/>
              <w:marRight w:val="0"/>
              <w:marTop w:val="0"/>
              <w:marBottom w:val="0"/>
              <w:divBdr>
                <w:top w:val="none" w:sz="0" w:space="0" w:color="auto"/>
                <w:left w:val="none" w:sz="0" w:space="0" w:color="auto"/>
                <w:bottom w:val="none" w:sz="0" w:space="0" w:color="auto"/>
                <w:right w:val="none" w:sz="0" w:space="0" w:color="auto"/>
              </w:divBdr>
            </w:div>
            <w:div w:id="1873760390">
              <w:marLeft w:val="0"/>
              <w:marRight w:val="0"/>
              <w:marTop w:val="0"/>
              <w:marBottom w:val="0"/>
              <w:divBdr>
                <w:top w:val="none" w:sz="0" w:space="0" w:color="auto"/>
                <w:left w:val="none" w:sz="0" w:space="0" w:color="auto"/>
                <w:bottom w:val="none" w:sz="0" w:space="0" w:color="auto"/>
                <w:right w:val="none" w:sz="0" w:space="0" w:color="auto"/>
              </w:divBdr>
            </w:div>
            <w:div w:id="1120031953">
              <w:marLeft w:val="0"/>
              <w:marRight w:val="0"/>
              <w:marTop w:val="0"/>
              <w:marBottom w:val="0"/>
              <w:divBdr>
                <w:top w:val="none" w:sz="0" w:space="0" w:color="auto"/>
                <w:left w:val="none" w:sz="0" w:space="0" w:color="auto"/>
                <w:bottom w:val="none" w:sz="0" w:space="0" w:color="auto"/>
                <w:right w:val="none" w:sz="0" w:space="0" w:color="auto"/>
              </w:divBdr>
            </w:div>
            <w:div w:id="1849634523">
              <w:marLeft w:val="0"/>
              <w:marRight w:val="0"/>
              <w:marTop w:val="0"/>
              <w:marBottom w:val="0"/>
              <w:divBdr>
                <w:top w:val="none" w:sz="0" w:space="0" w:color="auto"/>
                <w:left w:val="none" w:sz="0" w:space="0" w:color="auto"/>
                <w:bottom w:val="none" w:sz="0" w:space="0" w:color="auto"/>
                <w:right w:val="none" w:sz="0" w:space="0" w:color="auto"/>
              </w:divBdr>
            </w:div>
            <w:div w:id="460079907">
              <w:marLeft w:val="0"/>
              <w:marRight w:val="0"/>
              <w:marTop w:val="0"/>
              <w:marBottom w:val="0"/>
              <w:divBdr>
                <w:top w:val="none" w:sz="0" w:space="0" w:color="auto"/>
                <w:left w:val="none" w:sz="0" w:space="0" w:color="auto"/>
                <w:bottom w:val="none" w:sz="0" w:space="0" w:color="auto"/>
                <w:right w:val="none" w:sz="0" w:space="0" w:color="auto"/>
              </w:divBdr>
            </w:div>
            <w:div w:id="857550120">
              <w:marLeft w:val="0"/>
              <w:marRight w:val="0"/>
              <w:marTop w:val="0"/>
              <w:marBottom w:val="0"/>
              <w:divBdr>
                <w:top w:val="none" w:sz="0" w:space="0" w:color="auto"/>
                <w:left w:val="none" w:sz="0" w:space="0" w:color="auto"/>
                <w:bottom w:val="none" w:sz="0" w:space="0" w:color="auto"/>
                <w:right w:val="none" w:sz="0" w:space="0" w:color="auto"/>
              </w:divBdr>
            </w:div>
            <w:div w:id="2092503547">
              <w:marLeft w:val="0"/>
              <w:marRight w:val="0"/>
              <w:marTop w:val="0"/>
              <w:marBottom w:val="0"/>
              <w:divBdr>
                <w:top w:val="none" w:sz="0" w:space="0" w:color="auto"/>
                <w:left w:val="none" w:sz="0" w:space="0" w:color="auto"/>
                <w:bottom w:val="none" w:sz="0" w:space="0" w:color="auto"/>
                <w:right w:val="none" w:sz="0" w:space="0" w:color="auto"/>
              </w:divBdr>
            </w:div>
            <w:div w:id="1500122882">
              <w:marLeft w:val="0"/>
              <w:marRight w:val="0"/>
              <w:marTop w:val="0"/>
              <w:marBottom w:val="0"/>
              <w:divBdr>
                <w:top w:val="none" w:sz="0" w:space="0" w:color="auto"/>
                <w:left w:val="none" w:sz="0" w:space="0" w:color="auto"/>
                <w:bottom w:val="none" w:sz="0" w:space="0" w:color="auto"/>
                <w:right w:val="none" w:sz="0" w:space="0" w:color="auto"/>
              </w:divBdr>
            </w:div>
            <w:div w:id="1043559776">
              <w:marLeft w:val="0"/>
              <w:marRight w:val="0"/>
              <w:marTop w:val="0"/>
              <w:marBottom w:val="0"/>
              <w:divBdr>
                <w:top w:val="none" w:sz="0" w:space="0" w:color="auto"/>
                <w:left w:val="none" w:sz="0" w:space="0" w:color="auto"/>
                <w:bottom w:val="none" w:sz="0" w:space="0" w:color="auto"/>
                <w:right w:val="none" w:sz="0" w:space="0" w:color="auto"/>
              </w:divBdr>
            </w:div>
            <w:div w:id="42599673">
              <w:marLeft w:val="0"/>
              <w:marRight w:val="0"/>
              <w:marTop w:val="0"/>
              <w:marBottom w:val="0"/>
              <w:divBdr>
                <w:top w:val="none" w:sz="0" w:space="0" w:color="auto"/>
                <w:left w:val="none" w:sz="0" w:space="0" w:color="auto"/>
                <w:bottom w:val="none" w:sz="0" w:space="0" w:color="auto"/>
                <w:right w:val="none" w:sz="0" w:space="0" w:color="auto"/>
              </w:divBdr>
            </w:div>
            <w:div w:id="1593901805">
              <w:marLeft w:val="0"/>
              <w:marRight w:val="0"/>
              <w:marTop w:val="0"/>
              <w:marBottom w:val="0"/>
              <w:divBdr>
                <w:top w:val="none" w:sz="0" w:space="0" w:color="auto"/>
                <w:left w:val="none" w:sz="0" w:space="0" w:color="auto"/>
                <w:bottom w:val="none" w:sz="0" w:space="0" w:color="auto"/>
                <w:right w:val="none" w:sz="0" w:space="0" w:color="auto"/>
              </w:divBdr>
            </w:div>
            <w:div w:id="1282348710">
              <w:marLeft w:val="0"/>
              <w:marRight w:val="0"/>
              <w:marTop w:val="0"/>
              <w:marBottom w:val="0"/>
              <w:divBdr>
                <w:top w:val="none" w:sz="0" w:space="0" w:color="auto"/>
                <w:left w:val="none" w:sz="0" w:space="0" w:color="auto"/>
                <w:bottom w:val="none" w:sz="0" w:space="0" w:color="auto"/>
                <w:right w:val="none" w:sz="0" w:space="0" w:color="auto"/>
              </w:divBdr>
            </w:div>
            <w:div w:id="1695426908">
              <w:marLeft w:val="0"/>
              <w:marRight w:val="0"/>
              <w:marTop w:val="0"/>
              <w:marBottom w:val="0"/>
              <w:divBdr>
                <w:top w:val="none" w:sz="0" w:space="0" w:color="auto"/>
                <w:left w:val="none" w:sz="0" w:space="0" w:color="auto"/>
                <w:bottom w:val="none" w:sz="0" w:space="0" w:color="auto"/>
                <w:right w:val="none" w:sz="0" w:space="0" w:color="auto"/>
              </w:divBdr>
            </w:div>
            <w:div w:id="856892831">
              <w:marLeft w:val="0"/>
              <w:marRight w:val="0"/>
              <w:marTop w:val="0"/>
              <w:marBottom w:val="0"/>
              <w:divBdr>
                <w:top w:val="none" w:sz="0" w:space="0" w:color="auto"/>
                <w:left w:val="none" w:sz="0" w:space="0" w:color="auto"/>
                <w:bottom w:val="none" w:sz="0" w:space="0" w:color="auto"/>
                <w:right w:val="none" w:sz="0" w:space="0" w:color="auto"/>
              </w:divBdr>
            </w:div>
            <w:div w:id="1720276915">
              <w:marLeft w:val="0"/>
              <w:marRight w:val="0"/>
              <w:marTop w:val="0"/>
              <w:marBottom w:val="0"/>
              <w:divBdr>
                <w:top w:val="none" w:sz="0" w:space="0" w:color="auto"/>
                <w:left w:val="none" w:sz="0" w:space="0" w:color="auto"/>
                <w:bottom w:val="none" w:sz="0" w:space="0" w:color="auto"/>
                <w:right w:val="none" w:sz="0" w:space="0" w:color="auto"/>
              </w:divBdr>
            </w:div>
            <w:div w:id="24064606">
              <w:marLeft w:val="0"/>
              <w:marRight w:val="0"/>
              <w:marTop w:val="0"/>
              <w:marBottom w:val="0"/>
              <w:divBdr>
                <w:top w:val="none" w:sz="0" w:space="0" w:color="auto"/>
                <w:left w:val="none" w:sz="0" w:space="0" w:color="auto"/>
                <w:bottom w:val="none" w:sz="0" w:space="0" w:color="auto"/>
                <w:right w:val="none" w:sz="0" w:space="0" w:color="auto"/>
              </w:divBdr>
            </w:div>
            <w:div w:id="1164081565">
              <w:marLeft w:val="0"/>
              <w:marRight w:val="0"/>
              <w:marTop w:val="0"/>
              <w:marBottom w:val="0"/>
              <w:divBdr>
                <w:top w:val="none" w:sz="0" w:space="0" w:color="auto"/>
                <w:left w:val="none" w:sz="0" w:space="0" w:color="auto"/>
                <w:bottom w:val="none" w:sz="0" w:space="0" w:color="auto"/>
                <w:right w:val="none" w:sz="0" w:space="0" w:color="auto"/>
              </w:divBdr>
            </w:div>
            <w:div w:id="946276981">
              <w:marLeft w:val="0"/>
              <w:marRight w:val="0"/>
              <w:marTop w:val="0"/>
              <w:marBottom w:val="0"/>
              <w:divBdr>
                <w:top w:val="none" w:sz="0" w:space="0" w:color="auto"/>
                <w:left w:val="none" w:sz="0" w:space="0" w:color="auto"/>
                <w:bottom w:val="none" w:sz="0" w:space="0" w:color="auto"/>
                <w:right w:val="none" w:sz="0" w:space="0" w:color="auto"/>
              </w:divBdr>
            </w:div>
            <w:div w:id="1118834920">
              <w:marLeft w:val="0"/>
              <w:marRight w:val="0"/>
              <w:marTop w:val="0"/>
              <w:marBottom w:val="0"/>
              <w:divBdr>
                <w:top w:val="none" w:sz="0" w:space="0" w:color="auto"/>
                <w:left w:val="none" w:sz="0" w:space="0" w:color="auto"/>
                <w:bottom w:val="none" w:sz="0" w:space="0" w:color="auto"/>
                <w:right w:val="none" w:sz="0" w:space="0" w:color="auto"/>
              </w:divBdr>
            </w:div>
            <w:div w:id="705524417">
              <w:marLeft w:val="0"/>
              <w:marRight w:val="0"/>
              <w:marTop w:val="0"/>
              <w:marBottom w:val="0"/>
              <w:divBdr>
                <w:top w:val="none" w:sz="0" w:space="0" w:color="auto"/>
                <w:left w:val="none" w:sz="0" w:space="0" w:color="auto"/>
                <w:bottom w:val="none" w:sz="0" w:space="0" w:color="auto"/>
                <w:right w:val="none" w:sz="0" w:space="0" w:color="auto"/>
              </w:divBdr>
            </w:div>
            <w:div w:id="1872641474">
              <w:marLeft w:val="0"/>
              <w:marRight w:val="0"/>
              <w:marTop w:val="0"/>
              <w:marBottom w:val="0"/>
              <w:divBdr>
                <w:top w:val="none" w:sz="0" w:space="0" w:color="auto"/>
                <w:left w:val="none" w:sz="0" w:space="0" w:color="auto"/>
                <w:bottom w:val="none" w:sz="0" w:space="0" w:color="auto"/>
                <w:right w:val="none" w:sz="0" w:space="0" w:color="auto"/>
              </w:divBdr>
            </w:div>
            <w:div w:id="1251542720">
              <w:marLeft w:val="0"/>
              <w:marRight w:val="0"/>
              <w:marTop w:val="0"/>
              <w:marBottom w:val="0"/>
              <w:divBdr>
                <w:top w:val="none" w:sz="0" w:space="0" w:color="auto"/>
                <w:left w:val="none" w:sz="0" w:space="0" w:color="auto"/>
                <w:bottom w:val="none" w:sz="0" w:space="0" w:color="auto"/>
                <w:right w:val="none" w:sz="0" w:space="0" w:color="auto"/>
              </w:divBdr>
            </w:div>
            <w:div w:id="272446462">
              <w:marLeft w:val="0"/>
              <w:marRight w:val="0"/>
              <w:marTop w:val="0"/>
              <w:marBottom w:val="0"/>
              <w:divBdr>
                <w:top w:val="none" w:sz="0" w:space="0" w:color="auto"/>
                <w:left w:val="none" w:sz="0" w:space="0" w:color="auto"/>
                <w:bottom w:val="none" w:sz="0" w:space="0" w:color="auto"/>
                <w:right w:val="none" w:sz="0" w:space="0" w:color="auto"/>
              </w:divBdr>
            </w:div>
            <w:div w:id="871184173">
              <w:marLeft w:val="0"/>
              <w:marRight w:val="0"/>
              <w:marTop w:val="0"/>
              <w:marBottom w:val="0"/>
              <w:divBdr>
                <w:top w:val="none" w:sz="0" w:space="0" w:color="auto"/>
                <w:left w:val="none" w:sz="0" w:space="0" w:color="auto"/>
                <w:bottom w:val="none" w:sz="0" w:space="0" w:color="auto"/>
                <w:right w:val="none" w:sz="0" w:space="0" w:color="auto"/>
              </w:divBdr>
            </w:div>
            <w:div w:id="1537352377">
              <w:marLeft w:val="0"/>
              <w:marRight w:val="0"/>
              <w:marTop w:val="0"/>
              <w:marBottom w:val="0"/>
              <w:divBdr>
                <w:top w:val="none" w:sz="0" w:space="0" w:color="auto"/>
                <w:left w:val="none" w:sz="0" w:space="0" w:color="auto"/>
                <w:bottom w:val="none" w:sz="0" w:space="0" w:color="auto"/>
                <w:right w:val="none" w:sz="0" w:space="0" w:color="auto"/>
              </w:divBdr>
            </w:div>
            <w:div w:id="504588342">
              <w:marLeft w:val="0"/>
              <w:marRight w:val="0"/>
              <w:marTop w:val="0"/>
              <w:marBottom w:val="0"/>
              <w:divBdr>
                <w:top w:val="none" w:sz="0" w:space="0" w:color="auto"/>
                <w:left w:val="none" w:sz="0" w:space="0" w:color="auto"/>
                <w:bottom w:val="none" w:sz="0" w:space="0" w:color="auto"/>
                <w:right w:val="none" w:sz="0" w:space="0" w:color="auto"/>
              </w:divBdr>
            </w:div>
            <w:div w:id="84304167">
              <w:marLeft w:val="0"/>
              <w:marRight w:val="0"/>
              <w:marTop w:val="0"/>
              <w:marBottom w:val="0"/>
              <w:divBdr>
                <w:top w:val="none" w:sz="0" w:space="0" w:color="auto"/>
                <w:left w:val="none" w:sz="0" w:space="0" w:color="auto"/>
                <w:bottom w:val="none" w:sz="0" w:space="0" w:color="auto"/>
                <w:right w:val="none" w:sz="0" w:space="0" w:color="auto"/>
              </w:divBdr>
            </w:div>
            <w:div w:id="1180853822">
              <w:marLeft w:val="0"/>
              <w:marRight w:val="0"/>
              <w:marTop w:val="0"/>
              <w:marBottom w:val="0"/>
              <w:divBdr>
                <w:top w:val="none" w:sz="0" w:space="0" w:color="auto"/>
                <w:left w:val="none" w:sz="0" w:space="0" w:color="auto"/>
                <w:bottom w:val="none" w:sz="0" w:space="0" w:color="auto"/>
                <w:right w:val="none" w:sz="0" w:space="0" w:color="auto"/>
              </w:divBdr>
            </w:div>
            <w:div w:id="2109039783">
              <w:marLeft w:val="0"/>
              <w:marRight w:val="0"/>
              <w:marTop w:val="0"/>
              <w:marBottom w:val="0"/>
              <w:divBdr>
                <w:top w:val="none" w:sz="0" w:space="0" w:color="auto"/>
                <w:left w:val="none" w:sz="0" w:space="0" w:color="auto"/>
                <w:bottom w:val="none" w:sz="0" w:space="0" w:color="auto"/>
                <w:right w:val="none" w:sz="0" w:space="0" w:color="auto"/>
              </w:divBdr>
            </w:div>
            <w:div w:id="2112312979">
              <w:marLeft w:val="0"/>
              <w:marRight w:val="0"/>
              <w:marTop w:val="0"/>
              <w:marBottom w:val="0"/>
              <w:divBdr>
                <w:top w:val="none" w:sz="0" w:space="0" w:color="auto"/>
                <w:left w:val="none" w:sz="0" w:space="0" w:color="auto"/>
                <w:bottom w:val="none" w:sz="0" w:space="0" w:color="auto"/>
                <w:right w:val="none" w:sz="0" w:space="0" w:color="auto"/>
              </w:divBdr>
            </w:div>
            <w:div w:id="1480417925">
              <w:marLeft w:val="0"/>
              <w:marRight w:val="0"/>
              <w:marTop w:val="0"/>
              <w:marBottom w:val="0"/>
              <w:divBdr>
                <w:top w:val="none" w:sz="0" w:space="0" w:color="auto"/>
                <w:left w:val="none" w:sz="0" w:space="0" w:color="auto"/>
                <w:bottom w:val="none" w:sz="0" w:space="0" w:color="auto"/>
                <w:right w:val="none" w:sz="0" w:space="0" w:color="auto"/>
              </w:divBdr>
            </w:div>
            <w:div w:id="871655343">
              <w:marLeft w:val="0"/>
              <w:marRight w:val="0"/>
              <w:marTop w:val="0"/>
              <w:marBottom w:val="0"/>
              <w:divBdr>
                <w:top w:val="none" w:sz="0" w:space="0" w:color="auto"/>
                <w:left w:val="none" w:sz="0" w:space="0" w:color="auto"/>
                <w:bottom w:val="none" w:sz="0" w:space="0" w:color="auto"/>
                <w:right w:val="none" w:sz="0" w:space="0" w:color="auto"/>
              </w:divBdr>
            </w:div>
            <w:div w:id="1326476065">
              <w:marLeft w:val="0"/>
              <w:marRight w:val="0"/>
              <w:marTop w:val="0"/>
              <w:marBottom w:val="0"/>
              <w:divBdr>
                <w:top w:val="none" w:sz="0" w:space="0" w:color="auto"/>
                <w:left w:val="none" w:sz="0" w:space="0" w:color="auto"/>
                <w:bottom w:val="none" w:sz="0" w:space="0" w:color="auto"/>
                <w:right w:val="none" w:sz="0" w:space="0" w:color="auto"/>
              </w:divBdr>
            </w:div>
            <w:div w:id="2129737819">
              <w:marLeft w:val="0"/>
              <w:marRight w:val="0"/>
              <w:marTop w:val="0"/>
              <w:marBottom w:val="0"/>
              <w:divBdr>
                <w:top w:val="none" w:sz="0" w:space="0" w:color="auto"/>
                <w:left w:val="none" w:sz="0" w:space="0" w:color="auto"/>
                <w:bottom w:val="none" w:sz="0" w:space="0" w:color="auto"/>
                <w:right w:val="none" w:sz="0" w:space="0" w:color="auto"/>
              </w:divBdr>
            </w:div>
            <w:div w:id="482478196">
              <w:marLeft w:val="0"/>
              <w:marRight w:val="0"/>
              <w:marTop w:val="0"/>
              <w:marBottom w:val="0"/>
              <w:divBdr>
                <w:top w:val="none" w:sz="0" w:space="0" w:color="auto"/>
                <w:left w:val="none" w:sz="0" w:space="0" w:color="auto"/>
                <w:bottom w:val="none" w:sz="0" w:space="0" w:color="auto"/>
                <w:right w:val="none" w:sz="0" w:space="0" w:color="auto"/>
              </w:divBdr>
            </w:div>
            <w:div w:id="1123420981">
              <w:marLeft w:val="0"/>
              <w:marRight w:val="0"/>
              <w:marTop w:val="0"/>
              <w:marBottom w:val="0"/>
              <w:divBdr>
                <w:top w:val="none" w:sz="0" w:space="0" w:color="auto"/>
                <w:left w:val="none" w:sz="0" w:space="0" w:color="auto"/>
                <w:bottom w:val="none" w:sz="0" w:space="0" w:color="auto"/>
                <w:right w:val="none" w:sz="0" w:space="0" w:color="auto"/>
              </w:divBdr>
            </w:div>
            <w:div w:id="1947494693">
              <w:marLeft w:val="0"/>
              <w:marRight w:val="0"/>
              <w:marTop w:val="0"/>
              <w:marBottom w:val="0"/>
              <w:divBdr>
                <w:top w:val="none" w:sz="0" w:space="0" w:color="auto"/>
                <w:left w:val="none" w:sz="0" w:space="0" w:color="auto"/>
                <w:bottom w:val="none" w:sz="0" w:space="0" w:color="auto"/>
                <w:right w:val="none" w:sz="0" w:space="0" w:color="auto"/>
              </w:divBdr>
            </w:div>
            <w:div w:id="1397893993">
              <w:marLeft w:val="0"/>
              <w:marRight w:val="0"/>
              <w:marTop w:val="0"/>
              <w:marBottom w:val="0"/>
              <w:divBdr>
                <w:top w:val="none" w:sz="0" w:space="0" w:color="auto"/>
                <w:left w:val="none" w:sz="0" w:space="0" w:color="auto"/>
                <w:bottom w:val="none" w:sz="0" w:space="0" w:color="auto"/>
                <w:right w:val="none" w:sz="0" w:space="0" w:color="auto"/>
              </w:divBdr>
            </w:div>
            <w:div w:id="1852839637">
              <w:marLeft w:val="0"/>
              <w:marRight w:val="0"/>
              <w:marTop w:val="0"/>
              <w:marBottom w:val="0"/>
              <w:divBdr>
                <w:top w:val="none" w:sz="0" w:space="0" w:color="auto"/>
                <w:left w:val="none" w:sz="0" w:space="0" w:color="auto"/>
                <w:bottom w:val="none" w:sz="0" w:space="0" w:color="auto"/>
                <w:right w:val="none" w:sz="0" w:space="0" w:color="auto"/>
              </w:divBdr>
            </w:div>
            <w:div w:id="36315442">
              <w:marLeft w:val="0"/>
              <w:marRight w:val="0"/>
              <w:marTop w:val="0"/>
              <w:marBottom w:val="0"/>
              <w:divBdr>
                <w:top w:val="none" w:sz="0" w:space="0" w:color="auto"/>
                <w:left w:val="none" w:sz="0" w:space="0" w:color="auto"/>
                <w:bottom w:val="none" w:sz="0" w:space="0" w:color="auto"/>
                <w:right w:val="none" w:sz="0" w:space="0" w:color="auto"/>
              </w:divBdr>
            </w:div>
            <w:div w:id="147602707">
              <w:marLeft w:val="0"/>
              <w:marRight w:val="0"/>
              <w:marTop w:val="0"/>
              <w:marBottom w:val="0"/>
              <w:divBdr>
                <w:top w:val="none" w:sz="0" w:space="0" w:color="auto"/>
                <w:left w:val="none" w:sz="0" w:space="0" w:color="auto"/>
                <w:bottom w:val="none" w:sz="0" w:space="0" w:color="auto"/>
                <w:right w:val="none" w:sz="0" w:space="0" w:color="auto"/>
              </w:divBdr>
            </w:div>
            <w:div w:id="775903620">
              <w:marLeft w:val="0"/>
              <w:marRight w:val="0"/>
              <w:marTop w:val="0"/>
              <w:marBottom w:val="0"/>
              <w:divBdr>
                <w:top w:val="none" w:sz="0" w:space="0" w:color="auto"/>
                <w:left w:val="none" w:sz="0" w:space="0" w:color="auto"/>
                <w:bottom w:val="none" w:sz="0" w:space="0" w:color="auto"/>
                <w:right w:val="none" w:sz="0" w:space="0" w:color="auto"/>
              </w:divBdr>
            </w:div>
            <w:div w:id="1065566932">
              <w:marLeft w:val="0"/>
              <w:marRight w:val="0"/>
              <w:marTop w:val="0"/>
              <w:marBottom w:val="0"/>
              <w:divBdr>
                <w:top w:val="none" w:sz="0" w:space="0" w:color="auto"/>
                <w:left w:val="none" w:sz="0" w:space="0" w:color="auto"/>
                <w:bottom w:val="none" w:sz="0" w:space="0" w:color="auto"/>
                <w:right w:val="none" w:sz="0" w:space="0" w:color="auto"/>
              </w:divBdr>
            </w:div>
            <w:div w:id="1537889464">
              <w:marLeft w:val="0"/>
              <w:marRight w:val="0"/>
              <w:marTop w:val="0"/>
              <w:marBottom w:val="0"/>
              <w:divBdr>
                <w:top w:val="none" w:sz="0" w:space="0" w:color="auto"/>
                <w:left w:val="none" w:sz="0" w:space="0" w:color="auto"/>
                <w:bottom w:val="none" w:sz="0" w:space="0" w:color="auto"/>
                <w:right w:val="none" w:sz="0" w:space="0" w:color="auto"/>
              </w:divBdr>
            </w:div>
            <w:div w:id="1226599021">
              <w:marLeft w:val="0"/>
              <w:marRight w:val="0"/>
              <w:marTop w:val="0"/>
              <w:marBottom w:val="0"/>
              <w:divBdr>
                <w:top w:val="none" w:sz="0" w:space="0" w:color="auto"/>
                <w:left w:val="none" w:sz="0" w:space="0" w:color="auto"/>
                <w:bottom w:val="none" w:sz="0" w:space="0" w:color="auto"/>
                <w:right w:val="none" w:sz="0" w:space="0" w:color="auto"/>
              </w:divBdr>
            </w:div>
            <w:div w:id="296422560">
              <w:marLeft w:val="0"/>
              <w:marRight w:val="0"/>
              <w:marTop w:val="0"/>
              <w:marBottom w:val="0"/>
              <w:divBdr>
                <w:top w:val="none" w:sz="0" w:space="0" w:color="auto"/>
                <w:left w:val="none" w:sz="0" w:space="0" w:color="auto"/>
                <w:bottom w:val="none" w:sz="0" w:space="0" w:color="auto"/>
                <w:right w:val="none" w:sz="0" w:space="0" w:color="auto"/>
              </w:divBdr>
            </w:div>
            <w:div w:id="1557010281">
              <w:marLeft w:val="0"/>
              <w:marRight w:val="0"/>
              <w:marTop w:val="0"/>
              <w:marBottom w:val="0"/>
              <w:divBdr>
                <w:top w:val="none" w:sz="0" w:space="0" w:color="auto"/>
                <w:left w:val="none" w:sz="0" w:space="0" w:color="auto"/>
                <w:bottom w:val="none" w:sz="0" w:space="0" w:color="auto"/>
                <w:right w:val="none" w:sz="0" w:space="0" w:color="auto"/>
              </w:divBdr>
            </w:div>
            <w:div w:id="729697180">
              <w:marLeft w:val="0"/>
              <w:marRight w:val="0"/>
              <w:marTop w:val="0"/>
              <w:marBottom w:val="0"/>
              <w:divBdr>
                <w:top w:val="none" w:sz="0" w:space="0" w:color="auto"/>
                <w:left w:val="none" w:sz="0" w:space="0" w:color="auto"/>
                <w:bottom w:val="none" w:sz="0" w:space="0" w:color="auto"/>
                <w:right w:val="none" w:sz="0" w:space="0" w:color="auto"/>
              </w:divBdr>
            </w:div>
            <w:div w:id="1239944633">
              <w:marLeft w:val="0"/>
              <w:marRight w:val="0"/>
              <w:marTop w:val="0"/>
              <w:marBottom w:val="0"/>
              <w:divBdr>
                <w:top w:val="none" w:sz="0" w:space="0" w:color="auto"/>
                <w:left w:val="none" w:sz="0" w:space="0" w:color="auto"/>
                <w:bottom w:val="none" w:sz="0" w:space="0" w:color="auto"/>
                <w:right w:val="none" w:sz="0" w:space="0" w:color="auto"/>
              </w:divBdr>
            </w:div>
            <w:div w:id="17704170">
              <w:marLeft w:val="0"/>
              <w:marRight w:val="0"/>
              <w:marTop w:val="0"/>
              <w:marBottom w:val="0"/>
              <w:divBdr>
                <w:top w:val="none" w:sz="0" w:space="0" w:color="auto"/>
                <w:left w:val="none" w:sz="0" w:space="0" w:color="auto"/>
                <w:bottom w:val="none" w:sz="0" w:space="0" w:color="auto"/>
                <w:right w:val="none" w:sz="0" w:space="0" w:color="auto"/>
              </w:divBdr>
            </w:div>
            <w:div w:id="661200705">
              <w:marLeft w:val="0"/>
              <w:marRight w:val="0"/>
              <w:marTop w:val="0"/>
              <w:marBottom w:val="0"/>
              <w:divBdr>
                <w:top w:val="none" w:sz="0" w:space="0" w:color="auto"/>
                <w:left w:val="none" w:sz="0" w:space="0" w:color="auto"/>
                <w:bottom w:val="none" w:sz="0" w:space="0" w:color="auto"/>
                <w:right w:val="none" w:sz="0" w:space="0" w:color="auto"/>
              </w:divBdr>
            </w:div>
            <w:div w:id="307049843">
              <w:marLeft w:val="0"/>
              <w:marRight w:val="0"/>
              <w:marTop w:val="0"/>
              <w:marBottom w:val="0"/>
              <w:divBdr>
                <w:top w:val="none" w:sz="0" w:space="0" w:color="auto"/>
                <w:left w:val="none" w:sz="0" w:space="0" w:color="auto"/>
                <w:bottom w:val="none" w:sz="0" w:space="0" w:color="auto"/>
                <w:right w:val="none" w:sz="0" w:space="0" w:color="auto"/>
              </w:divBdr>
            </w:div>
            <w:div w:id="220873102">
              <w:marLeft w:val="0"/>
              <w:marRight w:val="0"/>
              <w:marTop w:val="0"/>
              <w:marBottom w:val="0"/>
              <w:divBdr>
                <w:top w:val="none" w:sz="0" w:space="0" w:color="auto"/>
                <w:left w:val="none" w:sz="0" w:space="0" w:color="auto"/>
                <w:bottom w:val="none" w:sz="0" w:space="0" w:color="auto"/>
                <w:right w:val="none" w:sz="0" w:space="0" w:color="auto"/>
              </w:divBdr>
            </w:div>
            <w:div w:id="300621973">
              <w:marLeft w:val="0"/>
              <w:marRight w:val="0"/>
              <w:marTop w:val="0"/>
              <w:marBottom w:val="0"/>
              <w:divBdr>
                <w:top w:val="none" w:sz="0" w:space="0" w:color="auto"/>
                <w:left w:val="none" w:sz="0" w:space="0" w:color="auto"/>
                <w:bottom w:val="none" w:sz="0" w:space="0" w:color="auto"/>
                <w:right w:val="none" w:sz="0" w:space="0" w:color="auto"/>
              </w:divBdr>
            </w:div>
            <w:div w:id="2056462880">
              <w:marLeft w:val="0"/>
              <w:marRight w:val="0"/>
              <w:marTop w:val="0"/>
              <w:marBottom w:val="0"/>
              <w:divBdr>
                <w:top w:val="none" w:sz="0" w:space="0" w:color="auto"/>
                <w:left w:val="none" w:sz="0" w:space="0" w:color="auto"/>
                <w:bottom w:val="none" w:sz="0" w:space="0" w:color="auto"/>
                <w:right w:val="none" w:sz="0" w:space="0" w:color="auto"/>
              </w:divBdr>
            </w:div>
            <w:div w:id="1042169170">
              <w:marLeft w:val="0"/>
              <w:marRight w:val="0"/>
              <w:marTop w:val="0"/>
              <w:marBottom w:val="0"/>
              <w:divBdr>
                <w:top w:val="none" w:sz="0" w:space="0" w:color="auto"/>
                <w:left w:val="none" w:sz="0" w:space="0" w:color="auto"/>
                <w:bottom w:val="none" w:sz="0" w:space="0" w:color="auto"/>
                <w:right w:val="none" w:sz="0" w:space="0" w:color="auto"/>
              </w:divBdr>
            </w:div>
            <w:div w:id="437063746">
              <w:marLeft w:val="0"/>
              <w:marRight w:val="0"/>
              <w:marTop w:val="0"/>
              <w:marBottom w:val="0"/>
              <w:divBdr>
                <w:top w:val="none" w:sz="0" w:space="0" w:color="auto"/>
                <w:left w:val="none" w:sz="0" w:space="0" w:color="auto"/>
                <w:bottom w:val="none" w:sz="0" w:space="0" w:color="auto"/>
                <w:right w:val="none" w:sz="0" w:space="0" w:color="auto"/>
              </w:divBdr>
            </w:div>
            <w:div w:id="1106928539">
              <w:marLeft w:val="0"/>
              <w:marRight w:val="0"/>
              <w:marTop w:val="0"/>
              <w:marBottom w:val="0"/>
              <w:divBdr>
                <w:top w:val="none" w:sz="0" w:space="0" w:color="auto"/>
                <w:left w:val="none" w:sz="0" w:space="0" w:color="auto"/>
                <w:bottom w:val="none" w:sz="0" w:space="0" w:color="auto"/>
                <w:right w:val="none" w:sz="0" w:space="0" w:color="auto"/>
              </w:divBdr>
            </w:div>
            <w:div w:id="1146388217">
              <w:marLeft w:val="0"/>
              <w:marRight w:val="0"/>
              <w:marTop w:val="0"/>
              <w:marBottom w:val="0"/>
              <w:divBdr>
                <w:top w:val="none" w:sz="0" w:space="0" w:color="auto"/>
                <w:left w:val="none" w:sz="0" w:space="0" w:color="auto"/>
                <w:bottom w:val="none" w:sz="0" w:space="0" w:color="auto"/>
                <w:right w:val="none" w:sz="0" w:space="0" w:color="auto"/>
              </w:divBdr>
            </w:div>
            <w:div w:id="1387922113">
              <w:marLeft w:val="0"/>
              <w:marRight w:val="0"/>
              <w:marTop w:val="0"/>
              <w:marBottom w:val="0"/>
              <w:divBdr>
                <w:top w:val="none" w:sz="0" w:space="0" w:color="auto"/>
                <w:left w:val="none" w:sz="0" w:space="0" w:color="auto"/>
                <w:bottom w:val="none" w:sz="0" w:space="0" w:color="auto"/>
                <w:right w:val="none" w:sz="0" w:space="0" w:color="auto"/>
              </w:divBdr>
            </w:div>
            <w:div w:id="741606268">
              <w:marLeft w:val="0"/>
              <w:marRight w:val="0"/>
              <w:marTop w:val="0"/>
              <w:marBottom w:val="0"/>
              <w:divBdr>
                <w:top w:val="none" w:sz="0" w:space="0" w:color="auto"/>
                <w:left w:val="none" w:sz="0" w:space="0" w:color="auto"/>
                <w:bottom w:val="none" w:sz="0" w:space="0" w:color="auto"/>
                <w:right w:val="none" w:sz="0" w:space="0" w:color="auto"/>
              </w:divBdr>
            </w:div>
            <w:div w:id="819276173">
              <w:marLeft w:val="0"/>
              <w:marRight w:val="0"/>
              <w:marTop w:val="0"/>
              <w:marBottom w:val="0"/>
              <w:divBdr>
                <w:top w:val="none" w:sz="0" w:space="0" w:color="auto"/>
                <w:left w:val="none" w:sz="0" w:space="0" w:color="auto"/>
                <w:bottom w:val="none" w:sz="0" w:space="0" w:color="auto"/>
                <w:right w:val="none" w:sz="0" w:space="0" w:color="auto"/>
              </w:divBdr>
            </w:div>
            <w:div w:id="227544996">
              <w:marLeft w:val="0"/>
              <w:marRight w:val="0"/>
              <w:marTop w:val="0"/>
              <w:marBottom w:val="0"/>
              <w:divBdr>
                <w:top w:val="none" w:sz="0" w:space="0" w:color="auto"/>
                <w:left w:val="none" w:sz="0" w:space="0" w:color="auto"/>
                <w:bottom w:val="none" w:sz="0" w:space="0" w:color="auto"/>
                <w:right w:val="none" w:sz="0" w:space="0" w:color="auto"/>
              </w:divBdr>
            </w:div>
            <w:div w:id="543643384">
              <w:marLeft w:val="0"/>
              <w:marRight w:val="0"/>
              <w:marTop w:val="0"/>
              <w:marBottom w:val="0"/>
              <w:divBdr>
                <w:top w:val="none" w:sz="0" w:space="0" w:color="auto"/>
                <w:left w:val="none" w:sz="0" w:space="0" w:color="auto"/>
                <w:bottom w:val="none" w:sz="0" w:space="0" w:color="auto"/>
                <w:right w:val="none" w:sz="0" w:space="0" w:color="auto"/>
              </w:divBdr>
            </w:div>
            <w:div w:id="99952088">
              <w:marLeft w:val="0"/>
              <w:marRight w:val="0"/>
              <w:marTop w:val="0"/>
              <w:marBottom w:val="0"/>
              <w:divBdr>
                <w:top w:val="none" w:sz="0" w:space="0" w:color="auto"/>
                <w:left w:val="none" w:sz="0" w:space="0" w:color="auto"/>
                <w:bottom w:val="none" w:sz="0" w:space="0" w:color="auto"/>
                <w:right w:val="none" w:sz="0" w:space="0" w:color="auto"/>
              </w:divBdr>
            </w:div>
            <w:div w:id="1800413436">
              <w:marLeft w:val="0"/>
              <w:marRight w:val="0"/>
              <w:marTop w:val="0"/>
              <w:marBottom w:val="0"/>
              <w:divBdr>
                <w:top w:val="none" w:sz="0" w:space="0" w:color="auto"/>
                <w:left w:val="none" w:sz="0" w:space="0" w:color="auto"/>
                <w:bottom w:val="none" w:sz="0" w:space="0" w:color="auto"/>
                <w:right w:val="none" w:sz="0" w:space="0" w:color="auto"/>
              </w:divBdr>
            </w:div>
            <w:div w:id="1706906858">
              <w:marLeft w:val="0"/>
              <w:marRight w:val="0"/>
              <w:marTop w:val="0"/>
              <w:marBottom w:val="0"/>
              <w:divBdr>
                <w:top w:val="none" w:sz="0" w:space="0" w:color="auto"/>
                <w:left w:val="none" w:sz="0" w:space="0" w:color="auto"/>
                <w:bottom w:val="none" w:sz="0" w:space="0" w:color="auto"/>
                <w:right w:val="none" w:sz="0" w:space="0" w:color="auto"/>
              </w:divBdr>
            </w:div>
            <w:div w:id="747311445">
              <w:marLeft w:val="0"/>
              <w:marRight w:val="0"/>
              <w:marTop w:val="0"/>
              <w:marBottom w:val="0"/>
              <w:divBdr>
                <w:top w:val="none" w:sz="0" w:space="0" w:color="auto"/>
                <w:left w:val="none" w:sz="0" w:space="0" w:color="auto"/>
                <w:bottom w:val="none" w:sz="0" w:space="0" w:color="auto"/>
                <w:right w:val="none" w:sz="0" w:space="0" w:color="auto"/>
              </w:divBdr>
            </w:div>
            <w:div w:id="1946114504">
              <w:marLeft w:val="0"/>
              <w:marRight w:val="0"/>
              <w:marTop w:val="0"/>
              <w:marBottom w:val="0"/>
              <w:divBdr>
                <w:top w:val="none" w:sz="0" w:space="0" w:color="auto"/>
                <w:left w:val="none" w:sz="0" w:space="0" w:color="auto"/>
                <w:bottom w:val="none" w:sz="0" w:space="0" w:color="auto"/>
                <w:right w:val="none" w:sz="0" w:space="0" w:color="auto"/>
              </w:divBdr>
            </w:div>
            <w:div w:id="1675497240">
              <w:marLeft w:val="0"/>
              <w:marRight w:val="0"/>
              <w:marTop w:val="0"/>
              <w:marBottom w:val="0"/>
              <w:divBdr>
                <w:top w:val="none" w:sz="0" w:space="0" w:color="auto"/>
                <w:left w:val="none" w:sz="0" w:space="0" w:color="auto"/>
                <w:bottom w:val="none" w:sz="0" w:space="0" w:color="auto"/>
                <w:right w:val="none" w:sz="0" w:space="0" w:color="auto"/>
              </w:divBdr>
            </w:div>
            <w:div w:id="704402150">
              <w:marLeft w:val="0"/>
              <w:marRight w:val="0"/>
              <w:marTop w:val="0"/>
              <w:marBottom w:val="0"/>
              <w:divBdr>
                <w:top w:val="none" w:sz="0" w:space="0" w:color="auto"/>
                <w:left w:val="none" w:sz="0" w:space="0" w:color="auto"/>
                <w:bottom w:val="none" w:sz="0" w:space="0" w:color="auto"/>
                <w:right w:val="none" w:sz="0" w:space="0" w:color="auto"/>
              </w:divBdr>
            </w:div>
            <w:div w:id="1347905315">
              <w:marLeft w:val="0"/>
              <w:marRight w:val="0"/>
              <w:marTop w:val="0"/>
              <w:marBottom w:val="0"/>
              <w:divBdr>
                <w:top w:val="none" w:sz="0" w:space="0" w:color="auto"/>
                <w:left w:val="none" w:sz="0" w:space="0" w:color="auto"/>
                <w:bottom w:val="none" w:sz="0" w:space="0" w:color="auto"/>
                <w:right w:val="none" w:sz="0" w:space="0" w:color="auto"/>
              </w:divBdr>
            </w:div>
            <w:div w:id="1132407404">
              <w:marLeft w:val="0"/>
              <w:marRight w:val="0"/>
              <w:marTop w:val="0"/>
              <w:marBottom w:val="0"/>
              <w:divBdr>
                <w:top w:val="none" w:sz="0" w:space="0" w:color="auto"/>
                <w:left w:val="none" w:sz="0" w:space="0" w:color="auto"/>
                <w:bottom w:val="none" w:sz="0" w:space="0" w:color="auto"/>
                <w:right w:val="none" w:sz="0" w:space="0" w:color="auto"/>
              </w:divBdr>
            </w:div>
            <w:div w:id="297027417">
              <w:marLeft w:val="0"/>
              <w:marRight w:val="0"/>
              <w:marTop w:val="0"/>
              <w:marBottom w:val="0"/>
              <w:divBdr>
                <w:top w:val="none" w:sz="0" w:space="0" w:color="auto"/>
                <w:left w:val="none" w:sz="0" w:space="0" w:color="auto"/>
                <w:bottom w:val="none" w:sz="0" w:space="0" w:color="auto"/>
                <w:right w:val="none" w:sz="0" w:space="0" w:color="auto"/>
              </w:divBdr>
            </w:div>
            <w:div w:id="943271055">
              <w:marLeft w:val="0"/>
              <w:marRight w:val="0"/>
              <w:marTop w:val="0"/>
              <w:marBottom w:val="0"/>
              <w:divBdr>
                <w:top w:val="none" w:sz="0" w:space="0" w:color="auto"/>
                <w:left w:val="none" w:sz="0" w:space="0" w:color="auto"/>
                <w:bottom w:val="none" w:sz="0" w:space="0" w:color="auto"/>
                <w:right w:val="none" w:sz="0" w:space="0" w:color="auto"/>
              </w:divBdr>
            </w:div>
            <w:div w:id="46728412">
              <w:marLeft w:val="0"/>
              <w:marRight w:val="0"/>
              <w:marTop w:val="0"/>
              <w:marBottom w:val="0"/>
              <w:divBdr>
                <w:top w:val="none" w:sz="0" w:space="0" w:color="auto"/>
                <w:left w:val="none" w:sz="0" w:space="0" w:color="auto"/>
                <w:bottom w:val="none" w:sz="0" w:space="0" w:color="auto"/>
                <w:right w:val="none" w:sz="0" w:space="0" w:color="auto"/>
              </w:divBdr>
            </w:div>
            <w:div w:id="1940604516">
              <w:marLeft w:val="0"/>
              <w:marRight w:val="0"/>
              <w:marTop w:val="0"/>
              <w:marBottom w:val="0"/>
              <w:divBdr>
                <w:top w:val="none" w:sz="0" w:space="0" w:color="auto"/>
                <w:left w:val="none" w:sz="0" w:space="0" w:color="auto"/>
                <w:bottom w:val="none" w:sz="0" w:space="0" w:color="auto"/>
                <w:right w:val="none" w:sz="0" w:space="0" w:color="auto"/>
              </w:divBdr>
            </w:div>
            <w:div w:id="252595937">
              <w:marLeft w:val="0"/>
              <w:marRight w:val="0"/>
              <w:marTop w:val="0"/>
              <w:marBottom w:val="0"/>
              <w:divBdr>
                <w:top w:val="none" w:sz="0" w:space="0" w:color="auto"/>
                <w:left w:val="none" w:sz="0" w:space="0" w:color="auto"/>
                <w:bottom w:val="none" w:sz="0" w:space="0" w:color="auto"/>
                <w:right w:val="none" w:sz="0" w:space="0" w:color="auto"/>
              </w:divBdr>
            </w:div>
            <w:div w:id="1028217968">
              <w:marLeft w:val="0"/>
              <w:marRight w:val="0"/>
              <w:marTop w:val="0"/>
              <w:marBottom w:val="0"/>
              <w:divBdr>
                <w:top w:val="none" w:sz="0" w:space="0" w:color="auto"/>
                <w:left w:val="none" w:sz="0" w:space="0" w:color="auto"/>
                <w:bottom w:val="none" w:sz="0" w:space="0" w:color="auto"/>
                <w:right w:val="none" w:sz="0" w:space="0" w:color="auto"/>
              </w:divBdr>
            </w:div>
            <w:div w:id="1512642744">
              <w:marLeft w:val="0"/>
              <w:marRight w:val="0"/>
              <w:marTop w:val="0"/>
              <w:marBottom w:val="0"/>
              <w:divBdr>
                <w:top w:val="none" w:sz="0" w:space="0" w:color="auto"/>
                <w:left w:val="none" w:sz="0" w:space="0" w:color="auto"/>
                <w:bottom w:val="none" w:sz="0" w:space="0" w:color="auto"/>
                <w:right w:val="none" w:sz="0" w:space="0" w:color="auto"/>
              </w:divBdr>
            </w:div>
            <w:div w:id="1331643630">
              <w:marLeft w:val="0"/>
              <w:marRight w:val="0"/>
              <w:marTop w:val="0"/>
              <w:marBottom w:val="0"/>
              <w:divBdr>
                <w:top w:val="none" w:sz="0" w:space="0" w:color="auto"/>
                <w:left w:val="none" w:sz="0" w:space="0" w:color="auto"/>
                <w:bottom w:val="none" w:sz="0" w:space="0" w:color="auto"/>
                <w:right w:val="none" w:sz="0" w:space="0" w:color="auto"/>
              </w:divBdr>
            </w:div>
            <w:div w:id="100876316">
              <w:marLeft w:val="0"/>
              <w:marRight w:val="0"/>
              <w:marTop w:val="0"/>
              <w:marBottom w:val="0"/>
              <w:divBdr>
                <w:top w:val="none" w:sz="0" w:space="0" w:color="auto"/>
                <w:left w:val="none" w:sz="0" w:space="0" w:color="auto"/>
                <w:bottom w:val="none" w:sz="0" w:space="0" w:color="auto"/>
                <w:right w:val="none" w:sz="0" w:space="0" w:color="auto"/>
              </w:divBdr>
            </w:div>
            <w:div w:id="382287771">
              <w:marLeft w:val="0"/>
              <w:marRight w:val="0"/>
              <w:marTop w:val="0"/>
              <w:marBottom w:val="0"/>
              <w:divBdr>
                <w:top w:val="none" w:sz="0" w:space="0" w:color="auto"/>
                <w:left w:val="none" w:sz="0" w:space="0" w:color="auto"/>
                <w:bottom w:val="none" w:sz="0" w:space="0" w:color="auto"/>
                <w:right w:val="none" w:sz="0" w:space="0" w:color="auto"/>
              </w:divBdr>
            </w:div>
            <w:div w:id="808669820">
              <w:marLeft w:val="0"/>
              <w:marRight w:val="0"/>
              <w:marTop w:val="0"/>
              <w:marBottom w:val="0"/>
              <w:divBdr>
                <w:top w:val="none" w:sz="0" w:space="0" w:color="auto"/>
                <w:left w:val="none" w:sz="0" w:space="0" w:color="auto"/>
                <w:bottom w:val="none" w:sz="0" w:space="0" w:color="auto"/>
                <w:right w:val="none" w:sz="0" w:space="0" w:color="auto"/>
              </w:divBdr>
            </w:div>
            <w:div w:id="2142729958">
              <w:marLeft w:val="0"/>
              <w:marRight w:val="0"/>
              <w:marTop w:val="0"/>
              <w:marBottom w:val="0"/>
              <w:divBdr>
                <w:top w:val="none" w:sz="0" w:space="0" w:color="auto"/>
                <w:left w:val="none" w:sz="0" w:space="0" w:color="auto"/>
                <w:bottom w:val="none" w:sz="0" w:space="0" w:color="auto"/>
                <w:right w:val="none" w:sz="0" w:space="0" w:color="auto"/>
              </w:divBdr>
            </w:div>
            <w:div w:id="28574980">
              <w:marLeft w:val="0"/>
              <w:marRight w:val="0"/>
              <w:marTop w:val="0"/>
              <w:marBottom w:val="0"/>
              <w:divBdr>
                <w:top w:val="none" w:sz="0" w:space="0" w:color="auto"/>
                <w:left w:val="none" w:sz="0" w:space="0" w:color="auto"/>
                <w:bottom w:val="none" w:sz="0" w:space="0" w:color="auto"/>
                <w:right w:val="none" w:sz="0" w:space="0" w:color="auto"/>
              </w:divBdr>
            </w:div>
            <w:div w:id="1629117370">
              <w:marLeft w:val="0"/>
              <w:marRight w:val="0"/>
              <w:marTop w:val="0"/>
              <w:marBottom w:val="0"/>
              <w:divBdr>
                <w:top w:val="none" w:sz="0" w:space="0" w:color="auto"/>
                <w:left w:val="none" w:sz="0" w:space="0" w:color="auto"/>
                <w:bottom w:val="none" w:sz="0" w:space="0" w:color="auto"/>
                <w:right w:val="none" w:sz="0" w:space="0" w:color="auto"/>
              </w:divBdr>
            </w:div>
            <w:div w:id="172960645">
              <w:marLeft w:val="0"/>
              <w:marRight w:val="0"/>
              <w:marTop w:val="0"/>
              <w:marBottom w:val="0"/>
              <w:divBdr>
                <w:top w:val="none" w:sz="0" w:space="0" w:color="auto"/>
                <w:left w:val="none" w:sz="0" w:space="0" w:color="auto"/>
                <w:bottom w:val="none" w:sz="0" w:space="0" w:color="auto"/>
                <w:right w:val="none" w:sz="0" w:space="0" w:color="auto"/>
              </w:divBdr>
            </w:div>
            <w:div w:id="849873113">
              <w:marLeft w:val="0"/>
              <w:marRight w:val="0"/>
              <w:marTop w:val="0"/>
              <w:marBottom w:val="0"/>
              <w:divBdr>
                <w:top w:val="none" w:sz="0" w:space="0" w:color="auto"/>
                <w:left w:val="none" w:sz="0" w:space="0" w:color="auto"/>
                <w:bottom w:val="none" w:sz="0" w:space="0" w:color="auto"/>
                <w:right w:val="none" w:sz="0" w:space="0" w:color="auto"/>
              </w:divBdr>
            </w:div>
            <w:div w:id="2001033379">
              <w:marLeft w:val="0"/>
              <w:marRight w:val="0"/>
              <w:marTop w:val="0"/>
              <w:marBottom w:val="0"/>
              <w:divBdr>
                <w:top w:val="none" w:sz="0" w:space="0" w:color="auto"/>
                <w:left w:val="none" w:sz="0" w:space="0" w:color="auto"/>
                <w:bottom w:val="none" w:sz="0" w:space="0" w:color="auto"/>
                <w:right w:val="none" w:sz="0" w:space="0" w:color="auto"/>
              </w:divBdr>
            </w:div>
            <w:div w:id="205872350">
              <w:marLeft w:val="0"/>
              <w:marRight w:val="0"/>
              <w:marTop w:val="0"/>
              <w:marBottom w:val="0"/>
              <w:divBdr>
                <w:top w:val="none" w:sz="0" w:space="0" w:color="auto"/>
                <w:left w:val="none" w:sz="0" w:space="0" w:color="auto"/>
                <w:bottom w:val="none" w:sz="0" w:space="0" w:color="auto"/>
                <w:right w:val="none" w:sz="0" w:space="0" w:color="auto"/>
              </w:divBdr>
            </w:div>
            <w:div w:id="1569613848">
              <w:marLeft w:val="0"/>
              <w:marRight w:val="0"/>
              <w:marTop w:val="0"/>
              <w:marBottom w:val="0"/>
              <w:divBdr>
                <w:top w:val="none" w:sz="0" w:space="0" w:color="auto"/>
                <w:left w:val="none" w:sz="0" w:space="0" w:color="auto"/>
                <w:bottom w:val="none" w:sz="0" w:space="0" w:color="auto"/>
                <w:right w:val="none" w:sz="0" w:space="0" w:color="auto"/>
              </w:divBdr>
            </w:div>
            <w:div w:id="326901361">
              <w:marLeft w:val="0"/>
              <w:marRight w:val="0"/>
              <w:marTop w:val="0"/>
              <w:marBottom w:val="0"/>
              <w:divBdr>
                <w:top w:val="none" w:sz="0" w:space="0" w:color="auto"/>
                <w:left w:val="none" w:sz="0" w:space="0" w:color="auto"/>
                <w:bottom w:val="none" w:sz="0" w:space="0" w:color="auto"/>
                <w:right w:val="none" w:sz="0" w:space="0" w:color="auto"/>
              </w:divBdr>
            </w:div>
            <w:div w:id="1729382735">
              <w:marLeft w:val="0"/>
              <w:marRight w:val="0"/>
              <w:marTop w:val="0"/>
              <w:marBottom w:val="0"/>
              <w:divBdr>
                <w:top w:val="none" w:sz="0" w:space="0" w:color="auto"/>
                <w:left w:val="none" w:sz="0" w:space="0" w:color="auto"/>
                <w:bottom w:val="none" w:sz="0" w:space="0" w:color="auto"/>
                <w:right w:val="none" w:sz="0" w:space="0" w:color="auto"/>
              </w:divBdr>
            </w:div>
            <w:div w:id="71975155">
              <w:marLeft w:val="0"/>
              <w:marRight w:val="0"/>
              <w:marTop w:val="0"/>
              <w:marBottom w:val="0"/>
              <w:divBdr>
                <w:top w:val="none" w:sz="0" w:space="0" w:color="auto"/>
                <w:left w:val="none" w:sz="0" w:space="0" w:color="auto"/>
                <w:bottom w:val="none" w:sz="0" w:space="0" w:color="auto"/>
                <w:right w:val="none" w:sz="0" w:space="0" w:color="auto"/>
              </w:divBdr>
            </w:div>
            <w:div w:id="904216180">
              <w:marLeft w:val="0"/>
              <w:marRight w:val="0"/>
              <w:marTop w:val="0"/>
              <w:marBottom w:val="0"/>
              <w:divBdr>
                <w:top w:val="none" w:sz="0" w:space="0" w:color="auto"/>
                <w:left w:val="none" w:sz="0" w:space="0" w:color="auto"/>
                <w:bottom w:val="none" w:sz="0" w:space="0" w:color="auto"/>
                <w:right w:val="none" w:sz="0" w:space="0" w:color="auto"/>
              </w:divBdr>
            </w:div>
            <w:div w:id="1876655575">
              <w:marLeft w:val="0"/>
              <w:marRight w:val="0"/>
              <w:marTop w:val="0"/>
              <w:marBottom w:val="0"/>
              <w:divBdr>
                <w:top w:val="none" w:sz="0" w:space="0" w:color="auto"/>
                <w:left w:val="none" w:sz="0" w:space="0" w:color="auto"/>
                <w:bottom w:val="none" w:sz="0" w:space="0" w:color="auto"/>
                <w:right w:val="none" w:sz="0" w:space="0" w:color="auto"/>
              </w:divBdr>
            </w:div>
            <w:div w:id="1324436099">
              <w:marLeft w:val="0"/>
              <w:marRight w:val="0"/>
              <w:marTop w:val="0"/>
              <w:marBottom w:val="0"/>
              <w:divBdr>
                <w:top w:val="none" w:sz="0" w:space="0" w:color="auto"/>
                <w:left w:val="none" w:sz="0" w:space="0" w:color="auto"/>
                <w:bottom w:val="none" w:sz="0" w:space="0" w:color="auto"/>
                <w:right w:val="none" w:sz="0" w:space="0" w:color="auto"/>
              </w:divBdr>
            </w:div>
            <w:div w:id="582418875">
              <w:marLeft w:val="0"/>
              <w:marRight w:val="0"/>
              <w:marTop w:val="0"/>
              <w:marBottom w:val="0"/>
              <w:divBdr>
                <w:top w:val="none" w:sz="0" w:space="0" w:color="auto"/>
                <w:left w:val="none" w:sz="0" w:space="0" w:color="auto"/>
                <w:bottom w:val="none" w:sz="0" w:space="0" w:color="auto"/>
                <w:right w:val="none" w:sz="0" w:space="0" w:color="auto"/>
              </w:divBdr>
            </w:div>
            <w:div w:id="1840777393">
              <w:marLeft w:val="0"/>
              <w:marRight w:val="0"/>
              <w:marTop w:val="0"/>
              <w:marBottom w:val="0"/>
              <w:divBdr>
                <w:top w:val="none" w:sz="0" w:space="0" w:color="auto"/>
                <w:left w:val="none" w:sz="0" w:space="0" w:color="auto"/>
                <w:bottom w:val="none" w:sz="0" w:space="0" w:color="auto"/>
                <w:right w:val="none" w:sz="0" w:space="0" w:color="auto"/>
              </w:divBdr>
            </w:div>
            <w:div w:id="1707215416">
              <w:marLeft w:val="0"/>
              <w:marRight w:val="0"/>
              <w:marTop w:val="0"/>
              <w:marBottom w:val="0"/>
              <w:divBdr>
                <w:top w:val="none" w:sz="0" w:space="0" w:color="auto"/>
                <w:left w:val="none" w:sz="0" w:space="0" w:color="auto"/>
                <w:bottom w:val="none" w:sz="0" w:space="0" w:color="auto"/>
                <w:right w:val="none" w:sz="0" w:space="0" w:color="auto"/>
              </w:divBdr>
            </w:div>
            <w:div w:id="345669306">
              <w:marLeft w:val="0"/>
              <w:marRight w:val="0"/>
              <w:marTop w:val="0"/>
              <w:marBottom w:val="0"/>
              <w:divBdr>
                <w:top w:val="none" w:sz="0" w:space="0" w:color="auto"/>
                <w:left w:val="none" w:sz="0" w:space="0" w:color="auto"/>
                <w:bottom w:val="none" w:sz="0" w:space="0" w:color="auto"/>
                <w:right w:val="none" w:sz="0" w:space="0" w:color="auto"/>
              </w:divBdr>
            </w:div>
            <w:div w:id="1225529918">
              <w:marLeft w:val="0"/>
              <w:marRight w:val="0"/>
              <w:marTop w:val="0"/>
              <w:marBottom w:val="0"/>
              <w:divBdr>
                <w:top w:val="none" w:sz="0" w:space="0" w:color="auto"/>
                <w:left w:val="none" w:sz="0" w:space="0" w:color="auto"/>
                <w:bottom w:val="none" w:sz="0" w:space="0" w:color="auto"/>
                <w:right w:val="none" w:sz="0" w:space="0" w:color="auto"/>
              </w:divBdr>
            </w:div>
            <w:div w:id="1359283073">
              <w:marLeft w:val="0"/>
              <w:marRight w:val="0"/>
              <w:marTop w:val="0"/>
              <w:marBottom w:val="0"/>
              <w:divBdr>
                <w:top w:val="none" w:sz="0" w:space="0" w:color="auto"/>
                <w:left w:val="none" w:sz="0" w:space="0" w:color="auto"/>
                <w:bottom w:val="none" w:sz="0" w:space="0" w:color="auto"/>
                <w:right w:val="none" w:sz="0" w:space="0" w:color="auto"/>
              </w:divBdr>
            </w:div>
            <w:div w:id="1957710739">
              <w:marLeft w:val="0"/>
              <w:marRight w:val="0"/>
              <w:marTop w:val="0"/>
              <w:marBottom w:val="0"/>
              <w:divBdr>
                <w:top w:val="none" w:sz="0" w:space="0" w:color="auto"/>
                <w:left w:val="none" w:sz="0" w:space="0" w:color="auto"/>
                <w:bottom w:val="none" w:sz="0" w:space="0" w:color="auto"/>
                <w:right w:val="none" w:sz="0" w:space="0" w:color="auto"/>
              </w:divBdr>
            </w:div>
            <w:div w:id="1780442940">
              <w:marLeft w:val="0"/>
              <w:marRight w:val="0"/>
              <w:marTop w:val="0"/>
              <w:marBottom w:val="0"/>
              <w:divBdr>
                <w:top w:val="none" w:sz="0" w:space="0" w:color="auto"/>
                <w:left w:val="none" w:sz="0" w:space="0" w:color="auto"/>
                <w:bottom w:val="none" w:sz="0" w:space="0" w:color="auto"/>
                <w:right w:val="none" w:sz="0" w:space="0" w:color="auto"/>
              </w:divBdr>
            </w:div>
            <w:div w:id="526676727">
              <w:marLeft w:val="0"/>
              <w:marRight w:val="0"/>
              <w:marTop w:val="0"/>
              <w:marBottom w:val="0"/>
              <w:divBdr>
                <w:top w:val="none" w:sz="0" w:space="0" w:color="auto"/>
                <w:left w:val="none" w:sz="0" w:space="0" w:color="auto"/>
                <w:bottom w:val="none" w:sz="0" w:space="0" w:color="auto"/>
                <w:right w:val="none" w:sz="0" w:space="0" w:color="auto"/>
              </w:divBdr>
            </w:div>
            <w:div w:id="156189246">
              <w:marLeft w:val="0"/>
              <w:marRight w:val="0"/>
              <w:marTop w:val="0"/>
              <w:marBottom w:val="0"/>
              <w:divBdr>
                <w:top w:val="none" w:sz="0" w:space="0" w:color="auto"/>
                <w:left w:val="none" w:sz="0" w:space="0" w:color="auto"/>
                <w:bottom w:val="none" w:sz="0" w:space="0" w:color="auto"/>
                <w:right w:val="none" w:sz="0" w:space="0" w:color="auto"/>
              </w:divBdr>
            </w:div>
            <w:div w:id="1820144927">
              <w:marLeft w:val="0"/>
              <w:marRight w:val="0"/>
              <w:marTop w:val="0"/>
              <w:marBottom w:val="0"/>
              <w:divBdr>
                <w:top w:val="none" w:sz="0" w:space="0" w:color="auto"/>
                <w:left w:val="none" w:sz="0" w:space="0" w:color="auto"/>
                <w:bottom w:val="none" w:sz="0" w:space="0" w:color="auto"/>
                <w:right w:val="none" w:sz="0" w:space="0" w:color="auto"/>
              </w:divBdr>
            </w:div>
            <w:div w:id="207305496">
              <w:marLeft w:val="0"/>
              <w:marRight w:val="0"/>
              <w:marTop w:val="0"/>
              <w:marBottom w:val="0"/>
              <w:divBdr>
                <w:top w:val="none" w:sz="0" w:space="0" w:color="auto"/>
                <w:left w:val="none" w:sz="0" w:space="0" w:color="auto"/>
                <w:bottom w:val="none" w:sz="0" w:space="0" w:color="auto"/>
                <w:right w:val="none" w:sz="0" w:space="0" w:color="auto"/>
              </w:divBdr>
            </w:div>
            <w:div w:id="416094765">
              <w:marLeft w:val="0"/>
              <w:marRight w:val="0"/>
              <w:marTop w:val="0"/>
              <w:marBottom w:val="0"/>
              <w:divBdr>
                <w:top w:val="none" w:sz="0" w:space="0" w:color="auto"/>
                <w:left w:val="none" w:sz="0" w:space="0" w:color="auto"/>
                <w:bottom w:val="none" w:sz="0" w:space="0" w:color="auto"/>
                <w:right w:val="none" w:sz="0" w:space="0" w:color="auto"/>
              </w:divBdr>
            </w:div>
            <w:div w:id="906958046">
              <w:marLeft w:val="0"/>
              <w:marRight w:val="0"/>
              <w:marTop w:val="0"/>
              <w:marBottom w:val="0"/>
              <w:divBdr>
                <w:top w:val="none" w:sz="0" w:space="0" w:color="auto"/>
                <w:left w:val="none" w:sz="0" w:space="0" w:color="auto"/>
                <w:bottom w:val="none" w:sz="0" w:space="0" w:color="auto"/>
                <w:right w:val="none" w:sz="0" w:space="0" w:color="auto"/>
              </w:divBdr>
            </w:div>
            <w:div w:id="566110702">
              <w:marLeft w:val="0"/>
              <w:marRight w:val="0"/>
              <w:marTop w:val="0"/>
              <w:marBottom w:val="0"/>
              <w:divBdr>
                <w:top w:val="none" w:sz="0" w:space="0" w:color="auto"/>
                <w:left w:val="none" w:sz="0" w:space="0" w:color="auto"/>
                <w:bottom w:val="none" w:sz="0" w:space="0" w:color="auto"/>
                <w:right w:val="none" w:sz="0" w:space="0" w:color="auto"/>
              </w:divBdr>
            </w:div>
            <w:div w:id="371004419">
              <w:marLeft w:val="0"/>
              <w:marRight w:val="0"/>
              <w:marTop w:val="0"/>
              <w:marBottom w:val="0"/>
              <w:divBdr>
                <w:top w:val="none" w:sz="0" w:space="0" w:color="auto"/>
                <w:left w:val="none" w:sz="0" w:space="0" w:color="auto"/>
                <w:bottom w:val="none" w:sz="0" w:space="0" w:color="auto"/>
                <w:right w:val="none" w:sz="0" w:space="0" w:color="auto"/>
              </w:divBdr>
            </w:div>
            <w:div w:id="870656261">
              <w:marLeft w:val="0"/>
              <w:marRight w:val="0"/>
              <w:marTop w:val="0"/>
              <w:marBottom w:val="0"/>
              <w:divBdr>
                <w:top w:val="none" w:sz="0" w:space="0" w:color="auto"/>
                <w:left w:val="none" w:sz="0" w:space="0" w:color="auto"/>
                <w:bottom w:val="none" w:sz="0" w:space="0" w:color="auto"/>
                <w:right w:val="none" w:sz="0" w:space="0" w:color="auto"/>
              </w:divBdr>
            </w:div>
            <w:div w:id="637220767">
              <w:marLeft w:val="0"/>
              <w:marRight w:val="0"/>
              <w:marTop w:val="0"/>
              <w:marBottom w:val="0"/>
              <w:divBdr>
                <w:top w:val="none" w:sz="0" w:space="0" w:color="auto"/>
                <w:left w:val="none" w:sz="0" w:space="0" w:color="auto"/>
                <w:bottom w:val="none" w:sz="0" w:space="0" w:color="auto"/>
                <w:right w:val="none" w:sz="0" w:space="0" w:color="auto"/>
              </w:divBdr>
            </w:div>
            <w:div w:id="1541286189">
              <w:marLeft w:val="0"/>
              <w:marRight w:val="0"/>
              <w:marTop w:val="0"/>
              <w:marBottom w:val="0"/>
              <w:divBdr>
                <w:top w:val="none" w:sz="0" w:space="0" w:color="auto"/>
                <w:left w:val="none" w:sz="0" w:space="0" w:color="auto"/>
                <w:bottom w:val="none" w:sz="0" w:space="0" w:color="auto"/>
                <w:right w:val="none" w:sz="0" w:space="0" w:color="auto"/>
              </w:divBdr>
            </w:div>
            <w:div w:id="1069502063">
              <w:marLeft w:val="0"/>
              <w:marRight w:val="0"/>
              <w:marTop w:val="0"/>
              <w:marBottom w:val="0"/>
              <w:divBdr>
                <w:top w:val="none" w:sz="0" w:space="0" w:color="auto"/>
                <w:left w:val="none" w:sz="0" w:space="0" w:color="auto"/>
                <w:bottom w:val="none" w:sz="0" w:space="0" w:color="auto"/>
                <w:right w:val="none" w:sz="0" w:space="0" w:color="auto"/>
              </w:divBdr>
            </w:div>
            <w:div w:id="286543436">
              <w:marLeft w:val="0"/>
              <w:marRight w:val="0"/>
              <w:marTop w:val="0"/>
              <w:marBottom w:val="0"/>
              <w:divBdr>
                <w:top w:val="none" w:sz="0" w:space="0" w:color="auto"/>
                <w:left w:val="none" w:sz="0" w:space="0" w:color="auto"/>
                <w:bottom w:val="none" w:sz="0" w:space="0" w:color="auto"/>
                <w:right w:val="none" w:sz="0" w:space="0" w:color="auto"/>
              </w:divBdr>
            </w:div>
            <w:div w:id="1377924028">
              <w:marLeft w:val="0"/>
              <w:marRight w:val="0"/>
              <w:marTop w:val="0"/>
              <w:marBottom w:val="0"/>
              <w:divBdr>
                <w:top w:val="none" w:sz="0" w:space="0" w:color="auto"/>
                <w:left w:val="none" w:sz="0" w:space="0" w:color="auto"/>
                <w:bottom w:val="none" w:sz="0" w:space="0" w:color="auto"/>
                <w:right w:val="none" w:sz="0" w:space="0" w:color="auto"/>
              </w:divBdr>
            </w:div>
            <w:div w:id="412363680">
              <w:marLeft w:val="0"/>
              <w:marRight w:val="0"/>
              <w:marTop w:val="0"/>
              <w:marBottom w:val="0"/>
              <w:divBdr>
                <w:top w:val="none" w:sz="0" w:space="0" w:color="auto"/>
                <w:left w:val="none" w:sz="0" w:space="0" w:color="auto"/>
                <w:bottom w:val="none" w:sz="0" w:space="0" w:color="auto"/>
                <w:right w:val="none" w:sz="0" w:space="0" w:color="auto"/>
              </w:divBdr>
            </w:div>
            <w:div w:id="589241256">
              <w:marLeft w:val="0"/>
              <w:marRight w:val="0"/>
              <w:marTop w:val="0"/>
              <w:marBottom w:val="0"/>
              <w:divBdr>
                <w:top w:val="none" w:sz="0" w:space="0" w:color="auto"/>
                <w:left w:val="none" w:sz="0" w:space="0" w:color="auto"/>
                <w:bottom w:val="none" w:sz="0" w:space="0" w:color="auto"/>
                <w:right w:val="none" w:sz="0" w:space="0" w:color="auto"/>
              </w:divBdr>
            </w:div>
            <w:div w:id="418329097">
              <w:marLeft w:val="0"/>
              <w:marRight w:val="0"/>
              <w:marTop w:val="0"/>
              <w:marBottom w:val="0"/>
              <w:divBdr>
                <w:top w:val="none" w:sz="0" w:space="0" w:color="auto"/>
                <w:left w:val="none" w:sz="0" w:space="0" w:color="auto"/>
                <w:bottom w:val="none" w:sz="0" w:space="0" w:color="auto"/>
                <w:right w:val="none" w:sz="0" w:space="0" w:color="auto"/>
              </w:divBdr>
            </w:div>
            <w:div w:id="495153759">
              <w:marLeft w:val="0"/>
              <w:marRight w:val="0"/>
              <w:marTop w:val="0"/>
              <w:marBottom w:val="0"/>
              <w:divBdr>
                <w:top w:val="none" w:sz="0" w:space="0" w:color="auto"/>
                <w:left w:val="none" w:sz="0" w:space="0" w:color="auto"/>
                <w:bottom w:val="none" w:sz="0" w:space="0" w:color="auto"/>
                <w:right w:val="none" w:sz="0" w:space="0" w:color="auto"/>
              </w:divBdr>
            </w:div>
            <w:div w:id="1586719827">
              <w:marLeft w:val="0"/>
              <w:marRight w:val="0"/>
              <w:marTop w:val="0"/>
              <w:marBottom w:val="0"/>
              <w:divBdr>
                <w:top w:val="none" w:sz="0" w:space="0" w:color="auto"/>
                <w:left w:val="none" w:sz="0" w:space="0" w:color="auto"/>
                <w:bottom w:val="none" w:sz="0" w:space="0" w:color="auto"/>
                <w:right w:val="none" w:sz="0" w:space="0" w:color="auto"/>
              </w:divBdr>
            </w:div>
            <w:div w:id="1617562162">
              <w:marLeft w:val="0"/>
              <w:marRight w:val="0"/>
              <w:marTop w:val="0"/>
              <w:marBottom w:val="0"/>
              <w:divBdr>
                <w:top w:val="none" w:sz="0" w:space="0" w:color="auto"/>
                <w:left w:val="none" w:sz="0" w:space="0" w:color="auto"/>
                <w:bottom w:val="none" w:sz="0" w:space="0" w:color="auto"/>
                <w:right w:val="none" w:sz="0" w:space="0" w:color="auto"/>
              </w:divBdr>
            </w:div>
            <w:div w:id="450562453">
              <w:marLeft w:val="0"/>
              <w:marRight w:val="0"/>
              <w:marTop w:val="0"/>
              <w:marBottom w:val="0"/>
              <w:divBdr>
                <w:top w:val="none" w:sz="0" w:space="0" w:color="auto"/>
                <w:left w:val="none" w:sz="0" w:space="0" w:color="auto"/>
                <w:bottom w:val="none" w:sz="0" w:space="0" w:color="auto"/>
                <w:right w:val="none" w:sz="0" w:space="0" w:color="auto"/>
              </w:divBdr>
            </w:div>
            <w:div w:id="521283857">
              <w:marLeft w:val="0"/>
              <w:marRight w:val="0"/>
              <w:marTop w:val="0"/>
              <w:marBottom w:val="0"/>
              <w:divBdr>
                <w:top w:val="none" w:sz="0" w:space="0" w:color="auto"/>
                <w:left w:val="none" w:sz="0" w:space="0" w:color="auto"/>
                <w:bottom w:val="none" w:sz="0" w:space="0" w:color="auto"/>
                <w:right w:val="none" w:sz="0" w:space="0" w:color="auto"/>
              </w:divBdr>
            </w:div>
            <w:div w:id="311524390">
              <w:marLeft w:val="0"/>
              <w:marRight w:val="0"/>
              <w:marTop w:val="0"/>
              <w:marBottom w:val="0"/>
              <w:divBdr>
                <w:top w:val="none" w:sz="0" w:space="0" w:color="auto"/>
                <w:left w:val="none" w:sz="0" w:space="0" w:color="auto"/>
                <w:bottom w:val="none" w:sz="0" w:space="0" w:color="auto"/>
                <w:right w:val="none" w:sz="0" w:space="0" w:color="auto"/>
              </w:divBdr>
            </w:div>
            <w:div w:id="1599290721">
              <w:marLeft w:val="0"/>
              <w:marRight w:val="0"/>
              <w:marTop w:val="0"/>
              <w:marBottom w:val="0"/>
              <w:divBdr>
                <w:top w:val="none" w:sz="0" w:space="0" w:color="auto"/>
                <w:left w:val="none" w:sz="0" w:space="0" w:color="auto"/>
                <w:bottom w:val="none" w:sz="0" w:space="0" w:color="auto"/>
                <w:right w:val="none" w:sz="0" w:space="0" w:color="auto"/>
              </w:divBdr>
            </w:div>
            <w:div w:id="1372001893">
              <w:marLeft w:val="0"/>
              <w:marRight w:val="0"/>
              <w:marTop w:val="0"/>
              <w:marBottom w:val="0"/>
              <w:divBdr>
                <w:top w:val="none" w:sz="0" w:space="0" w:color="auto"/>
                <w:left w:val="none" w:sz="0" w:space="0" w:color="auto"/>
                <w:bottom w:val="none" w:sz="0" w:space="0" w:color="auto"/>
                <w:right w:val="none" w:sz="0" w:space="0" w:color="auto"/>
              </w:divBdr>
            </w:div>
            <w:div w:id="595287213">
              <w:marLeft w:val="0"/>
              <w:marRight w:val="0"/>
              <w:marTop w:val="0"/>
              <w:marBottom w:val="0"/>
              <w:divBdr>
                <w:top w:val="none" w:sz="0" w:space="0" w:color="auto"/>
                <w:left w:val="none" w:sz="0" w:space="0" w:color="auto"/>
                <w:bottom w:val="none" w:sz="0" w:space="0" w:color="auto"/>
                <w:right w:val="none" w:sz="0" w:space="0" w:color="auto"/>
              </w:divBdr>
            </w:div>
            <w:div w:id="1872107767">
              <w:marLeft w:val="0"/>
              <w:marRight w:val="0"/>
              <w:marTop w:val="0"/>
              <w:marBottom w:val="0"/>
              <w:divBdr>
                <w:top w:val="none" w:sz="0" w:space="0" w:color="auto"/>
                <w:left w:val="none" w:sz="0" w:space="0" w:color="auto"/>
                <w:bottom w:val="none" w:sz="0" w:space="0" w:color="auto"/>
                <w:right w:val="none" w:sz="0" w:space="0" w:color="auto"/>
              </w:divBdr>
            </w:div>
            <w:div w:id="1493331866">
              <w:marLeft w:val="0"/>
              <w:marRight w:val="0"/>
              <w:marTop w:val="0"/>
              <w:marBottom w:val="0"/>
              <w:divBdr>
                <w:top w:val="none" w:sz="0" w:space="0" w:color="auto"/>
                <w:left w:val="none" w:sz="0" w:space="0" w:color="auto"/>
                <w:bottom w:val="none" w:sz="0" w:space="0" w:color="auto"/>
                <w:right w:val="none" w:sz="0" w:space="0" w:color="auto"/>
              </w:divBdr>
            </w:div>
            <w:div w:id="200095176">
              <w:marLeft w:val="0"/>
              <w:marRight w:val="0"/>
              <w:marTop w:val="0"/>
              <w:marBottom w:val="0"/>
              <w:divBdr>
                <w:top w:val="none" w:sz="0" w:space="0" w:color="auto"/>
                <w:left w:val="none" w:sz="0" w:space="0" w:color="auto"/>
                <w:bottom w:val="none" w:sz="0" w:space="0" w:color="auto"/>
                <w:right w:val="none" w:sz="0" w:space="0" w:color="auto"/>
              </w:divBdr>
            </w:div>
            <w:div w:id="1144275843">
              <w:marLeft w:val="0"/>
              <w:marRight w:val="0"/>
              <w:marTop w:val="0"/>
              <w:marBottom w:val="0"/>
              <w:divBdr>
                <w:top w:val="none" w:sz="0" w:space="0" w:color="auto"/>
                <w:left w:val="none" w:sz="0" w:space="0" w:color="auto"/>
                <w:bottom w:val="none" w:sz="0" w:space="0" w:color="auto"/>
                <w:right w:val="none" w:sz="0" w:space="0" w:color="auto"/>
              </w:divBdr>
            </w:div>
            <w:div w:id="135032760">
              <w:marLeft w:val="0"/>
              <w:marRight w:val="0"/>
              <w:marTop w:val="0"/>
              <w:marBottom w:val="0"/>
              <w:divBdr>
                <w:top w:val="none" w:sz="0" w:space="0" w:color="auto"/>
                <w:left w:val="none" w:sz="0" w:space="0" w:color="auto"/>
                <w:bottom w:val="none" w:sz="0" w:space="0" w:color="auto"/>
                <w:right w:val="none" w:sz="0" w:space="0" w:color="auto"/>
              </w:divBdr>
            </w:div>
            <w:div w:id="200560006">
              <w:marLeft w:val="0"/>
              <w:marRight w:val="0"/>
              <w:marTop w:val="0"/>
              <w:marBottom w:val="0"/>
              <w:divBdr>
                <w:top w:val="none" w:sz="0" w:space="0" w:color="auto"/>
                <w:left w:val="none" w:sz="0" w:space="0" w:color="auto"/>
                <w:bottom w:val="none" w:sz="0" w:space="0" w:color="auto"/>
                <w:right w:val="none" w:sz="0" w:space="0" w:color="auto"/>
              </w:divBdr>
            </w:div>
            <w:div w:id="605162660">
              <w:marLeft w:val="0"/>
              <w:marRight w:val="0"/>
              <w:marTop w:val="0"/>
              <w:marBottom w:val="0"/>
              <w:divBdr>
                <w:top w:val="none" w:sz="0" w:space="0" w:color="auto"/>
                <w:left w:val="none" w:sz="0" w:space="0" w:color="auto"/>
                <w:bottom w:val="none" w:sz="0" w:space="0" w:color="auto"/>
                <w:right w:val="none" w:sz="0" w:space="0" w:color="auto"/>
              </w:divBdr>
            </w:div>
            <w:div w:id="1948268537">
              <w:marLeft w:val="0"/>
              <w:marRight w:val="0"/>
              <w:marTop w:val="0"/>
              <w:marBottom w:val="0"/>
              <w:divBdr>
                <w:top w:val="none" w:sz="0" w:space="0" w:color="auto"/>
                <w:left w:val="none" w:sz="0" w:space="0" w:color="auto"/>
                <w:bottom w:val="none" w:sz="0" w:space="0" w:color="auto"/>
                <w:right w:val="none" w:sz="0" w:space="0" w:color="auto"/>
              </w:divBdr>
            </w:div>
            <w:div w:id="1982885434">
              <w:marLeft w:val="0"/>
              <w:marRight w:val="0"/>
              <w:marTop w:val="0"/>
              <w:marBottom w:val="0"/>
              <w:divBdr>
                <w:top w:val="none" w:sz="0" w:space="0" w:color="auto"/>
                <w:left w:val="none" w:sz="0" w:space="0" w:color="auto"/>
                <w:bottom w:val="none" w:sz="0" w:space="0" w:color="auto"/>
                <w:right w:val="none" w:sz="0" w:space="0" w:color="auto"/>
              </w:divBdr>
            </w:div>
            <w:div w:id="1379623923">
              <w:marLeft w:val="0"/>
              <w:marRight w:val="0"/>
              <w:marTop w:val="0"/>
              <w:marBottom w:val="0"/>
              <w:divBdr>
                <w:top w:val="none" w:sz="0" w:space="0" w:color="auto"/>
                <w:left w:val="none" w:sz="0" w:space="0" w:color="auto"/>
                <w:bottom w:val="none" w:sz="0" w:space="0" w:color="auto"/>
                <w:right w:val="none" w:sz="0" w:space="0" w:color="auto"/>
              </w:divBdr>
            </w:div>
            <w:div w:id="152644336">
              <w:marLeft w:val="0"/>
              <w:marRight w:val="0"/>
              <w:marTop w:val="0"/>
              <w:marBottom w:val="0"/>
              <w:divBdr>
                <w:top w:val="none" w:sz="0" w:space="0" w:color="auto"/>
                <w:left w:val="none" w:sz="0" w:space="0" w:color="auto"/>
                <w:bottom w:val="none" w:sz="0" w:space="0" w:color="auto"/>
                <w:right w:val="none" w:sz="0" w:space="0" w:color="auto"/>
              </w:divBdr>
            </w:div>
            <w:div w:id="1045182992">
              <w:marLeft w:val="0"/>
              <w:marRight w:val="0"/>
              <w:marTop w:val="0"/>
              <w:marBottom w:val="0"/>
              <w:divBdr>
                <w:top w:val="none" w:sz="0" w:space="0" w:color="auto"/>
                <w:left w:val="none" w:sz="0" w:space="0" w:color="auto"/>
                <w:bottom w:val="none" w:sz="0" w:space="0" w:color="auto"/>
                <w:right w:val="none" w:sz="0" w:space="0" w:color="auto"/>
              </w:divBdr>
            </w:div>
            <w:div w:id="2142728990">
              <w:marLeft w:val="0"/>
              <w:marRight w:val="0"/>
              <w:marTop w:val="0"/>
              <w:marBottom w:val="0"/>
              <w:divBdr>
                <w:top w:val="none" w:sz="0" w:space="0" w:color="auto"/>
                <w:left w:val="none" w:sz="0" w:space="0" w:color="auto"/>
                <w:bottom w:val="none" w:sz="0" w:space="0" w:color="auto"/>
                <w:right w:val="none" w:sz="0" w:space="0" w:color="auto"/>
              </w:divBdr>
            </w:div>
            <w:div w:id="1820338180">
              <w:marLeft w:val="0"/>
              <w:marRight w:val="0"/>
              <w:marTop w:val="0"/>
              <w:marBottom w:val="0"/>
              <w:divBdr>
                <w:top w:val="none" w:sz="0" w:space="0" w:color="auto"/>
                <w:left w:val="none" w:sz="0" w:space="0" w:color="auto"/>
                <w:bottom w:val="none" w:sz="0" w:space="0" w:color="auto"/>
                <w:right w:val="none" w:sz="0" w:space="0" w:color="auto"/>
              </w:divBdr>
            </w:div>
            <w:div w:id="1043603190">
              <w:marLeft w:val="0"/>
              <w:marRight w:val="0"/>
              <w:marTop w:val="0"/>
              <w:marBottom w:val="0"/>
              <w:divBdr>
                <w:top w:val="none" w:sz="0" w:space="0" w:color="auto"/>
                <w:left w:val="none" w:sz="0" w:space="0" w:color="auto"/>
                <w:bottom w:val="none" w:sz="0" w:space="0" w:color="auto"/>
                <w:right w:val="none" w:sz="0" w:space="0" w:color="auto"/>
              </w:divBdr>
            </w:div>
            <w:div w:id="1107505171">
              <w:marLeft w:val="0"/>
              <w:marRight w:val="0"/>
              <w:marTop w:val="0"/>
              <w:marBottom w:val="0"/>
              <w:divBdr>
                <w:top w:val="none" w:sz="0" w:space="0" w:color="auto"/>
                <w:left w:val="none" w:sz="0" w:space="0" w:color="auto"/>
                <w:bottom w:val="none" w:sz="0" w:space="0" w:color="auto"/>
                <w:right w:val="none" w:sz="0" w:space="0" w:color="auto"/>
              </w:divBdr>
            </w:div>
            <w:div w:id="1518693811">
              <w:marLeft w:val="0"/>
              <w:marRight w:val="0"/>
              <w:marTop w:val="0"/>
              <w:marBottom w:val="0"/>
              <w:divBdr>
                <w:top w:val="none" w:sz="0" w:space="0" w:color="auto"/>
                <w:left w:val="none" w:sz="0" w:space="0" w:color="auto"/>
                <w:bottom w:val="none" w:sz="0" w:space="0" w:color="auto"/>
                <w:right w:val="none" w:sz="0" w:space="0" w:color="auto"/>
              </w:divBdr>
            </w:div>
            <w:div w:id="39669360">
              <w:marLeft w:val="0"/>
              <w:marRight w:val="0"/>
              <w:marTop w:val="0"/>
              <w:marBottom w:val="0"/>
              <w:divBdr>
                <w:top w:val="none" w:sz="0" w:space="0" w:color="auto"/>
                <w:left w:val="none" w:sz="0" w:space="0" w:color="auto"/>
                <w:bottom w:val="none" w:sz="0" w:space="0" w:color="auto"/>
                <w:right w:val="none" w:sz="0" w:space="0" w:color="auto"/>
              </w:divBdr>
            </w:div>
            <w:div w:id="1263102538">
              <w:marLeft w:val="0"/>
              <w:marRight w:val="0"/>
              <w:marTop w:val="0"/>
              <w:marBottom w:val="0"/>
              <w:divBdr>
                <w:top w:val="none" w:sz="0" w:space="0" w:color="auto"/>
                <w:left w:val="none" w:sz="0" w:space="0" w:color="auto"/>
                <w:bottom w:val="none" w:sz="0" w:space="0" w:color="auto"/>
                <w:right w:val="none" w:sz="0" w:space="0" w:color="auto"/>
              </w:divBdr>
            </w:div>
            <w:div w:id="1019086541">
              <w:marLeft w:val="0"/>
              <w:marRight w:val="0"/>
              <w:marTop w:val="0"/>
              <w:marBottom w:val="0"/>
              <w:divBdr>
                <w:top w:val="none" w:sz="0" w:space="0" w:color="auto"/>
                <w:left w:val="none" w:sz="0" w:space="0" w:color="auto"/>
                <w:bottom w:val="none" w:sz="0" w:space="0" w:color="auto"/>
                <w:right w:val="none" w:sz="0" w:space="0" w:color="auto"/>
              </w:divBdr>
            </w:div>
            <w:div w:id="2012828318">
              <w:marLeft w:val="0"/>
              <w:marRight w:val="0"/>
              <w:marTop w:val="0"/>
              <w:marBottom w:val="0"/>
              <w:divBdr>
                <w:top w:val="none" w:sz="0" w:space="0" w:color="auto"/>
                <w:left w:val="none" w:sz="0" w:space="0" w:color="auto"/>
                <w:bottom w:val="none" w:sz="0" w:space="0" w:color="auto"/>
                <w:right w:val="none" w:sz="0" w:space="0" w:color="auto"/>
              </w:divBdr>
            </w:div>
            <w:div w:id="590696093">
              <w:marLeft w:val="0"/>
              <w:marRight w:val="0"/>
              <w:marTop w:val="0"/>
              <w:marBottom w:val="0"/>
              <w:divBdr>
                <w:top w:val="none" w:sz="0" w:space="0" w:color="auto"/>
                <w:left w:val="none" w:sz="0" w:space="0" w:color="auto"/>
                <w:bottom w:val="none" w:sz="0" w:space="0" w:color="auto"/>
                <w:right w:val="none" w:sz="0" w:space="0" w:color="auto"/>
              </w:divBdr>
            </w:div>
            <w:div w:id="2068801328">
              <w:marLeft w:val="0"/>
              <w:marRight w:val="0"/>
              <w:marTop w:val="0"/>
              <w:marBottom w:val="0"/>
              <w:divBdr>
                <w:top w:val="none" w:sz="0" w:space="0" w:color="auto"/>
                <w:left w:val="none" w:sz="0" w:space="0" w:color="auto"/>
                <w:bottom w:val="none" w:sz="0" w:space="0" w:color="auto"/>
                <w:right w:val="none" w:sz="0" w:space="0" w:color="auto"/>
              </w:divBdr>
            </w:div>
            <w:div w:id="1412043416">
              <w:marLeft w:val="0"/>
              <w:marRight w:val="0"/>
              <w:marTop w:val="0"/>
              <w:marBottom w:val="0"/>
              <w:divBdr>
                <w:top w:val="none" w:sz="0" w:space="0" w:color="auto"/>
                <w:left w:val="none" w:sz="0" w:space="0" w:color="auto"/>
                <w:bottom w:val="none" w:sz="0" w:space="0" w:color="auto"/>
                <w:right w:val="none" w:sz="0" w:space="0" w:color="auto"/>
              </w:divBdr>
            </w:div>
            <w:div w:id="1345864102">
              <w:marLeft w:val="0"/>
              <w:marRight w:val="0"/>
              <w:marTop w:val="0"/>
              <w:marBottom w:val="0"/>
              <w:divBdr>
                <w:top w:val="none" w:sz="0" w:space="0" w:color="auto"/>
                <w:left w:val="none" w:sz="0" w:space="0" w:color="auto"/>
                <w:bottom w:val="none" w:sz="0" w:space="0" w:color="auto"/>
                <w:right w:val="none" w:sz="0" w:space="0" w:color="auto"/>
              </w:divBdr>
            </w:div>
            <w:div w:id="7137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5523">
      <w:bodyDiv w:val="1"/>
      <w:marLeft w:val="0"/>
      <w:marRight w:val="0"/>
      <w:marTop w:val="0"/>
      <w:marBottom w:val="0"/>
      <w:divBdr>
        <w:top w:val="none" w:sz="0" w:space="0" w:color="auto"/>
        <w:left w:val="none" w:sz="0" w:space="0" w:color="auto"/>
        <w:bottom w:val="none" w:sz="0" w:space="0" w:color="auto"/>
        <w:right w:val="none" w:sz="0" w:space="0" w:color="auto"/>
      </w:divBdr>
      <w:divsChild>
        <w:div w:id="827944528">
          <w:marLeft w:val="0"/>
          <w:marRight w:val="0"/>
          <w:marTop w:val="0"/>
          <w:marBottom w:val="0"/>
          <w:divBdr>
            <w:top w:val="none" w:sz="0" w:space="0" w:color="auto"/>
            <w:left w:val="none" w:sz="0" w:space="0" w:color="auto"/>
            <w:bottom w:val="none" w:sz="0" w:space="0" w:color="auto"/>
            <w:right w:val="none" w:sz="0" w:space="0" w:color="auto"/>
          </w:divBdr>
          <w:divsChild>
            <w:div w:id="1158422722">
              <w:marLeft w:val="0"/>
              <w:marRight w:val="0"/>
              <w:marTop w:val="0"/>
              <w:marBottom w:val="0"/>
              <w:divBdr>
                <w:top w:val="none" w:sz="0" w:space="0" w:color="auto"/>
                <w:left w:val="none" w:sz="0" w:space="0" w:color="auto"/>
                <w:bottom w:val="none" w:sz="0" w:space="0" w:color="auto"/>
                <w:right w:val="none" w:sz="0" w:space="0" w:color="auto"/>
              </w:divBdr>
            </w:div>
            <w:div w:id="1432241458">
              <w:marLeft w:val="0"/>
              <w:marRight w:val="0"/>
              <w:marTop w:val="0"/>
              <w:marBottom w:val="0"/>
              <w:divBdr>
                <w:top w:val="none" w:sz="0" w:space="0" w:color="auto"/>
                <w:left w:val="none" w:sz="0" w:space="0" w:color="auto"/>
                <w:bottom w:val="none" w:sz="0" w:space="0" w:color="auto"/>
                <w:right w:val="none" w:sz="0" w:space="0" w:color="auto"/>
              </w:divBdr>
            </w:div>
            <w:div w:id="866451516">
              <w:marLeft w:val="0"/>
              <w:marRight w:val="0"/>
              <w:marTop w:val="0"/>
              <w:marBottom w:val="0"/>
              <w:divBdr>
                <w:top w:val="none" w:sz="0" w:space="0" w:color="auto"/>
                <w:left w:val="none" w:sz="0" w:space="0" w:color="auto"/>
                <w:bottom w:val="none" w:sz="0" w:space="0" w:color="auto"/>
                <w:right w:val="none" w:sz="0" w:space="0" w:color="auto"/>
              </w:divBdr>
            </w:div>
            <w:div w:id="2036347146">
              <w:marLeft w:val="0"/>
              <w:marRight w:val="0"/>
              <w:marTop w:val="0"/>
              <w:marBottom w:val="0"/>
              <w:divBdr>
                <w:top w:val="none" w:sz="0" w:space="0" w:color="auto"/>
                <w:left w:val="none" w:sz="0" w:space="0" w:color="auto"/>
                <w:bottom w:val="none" w:sz="0" w:space="0" w:color="auto"/>
                <w:right w:val="none" w:sz="0" w:space="0" w:color="auto"/>
              </w:divBdr>
            </w:div>
            <w:div w:id="1522356872">
              <w:marLeft w:val="0"/>
              <w:marRight w:val="0"/>
              <w:marTop w:val="0"/>
              <w:marBottom w:val="0"/>
              <w:divBdr>
                <w:top w:val="none" w:sz="0" w:space="0" w:color="auto"/>
                <w:left w:val="none" w:sz="0" w:space="0" w:color="auto"/>
                <w:bottom w:val="none" w:sz="0" w:space="0" w:color="auto"/>
                <w:right w:val="none" w:sz="0" w:space="0" w:color="auto"/>
              </w:divBdr>
            </w:div>
            <w:div w:id="1519811737">
              <w:marLeft w:val="0"/>
              <w:marRight w:val="0"/>
              <w:marTop w:val="0"/>
              <w:marBottom w:val="0"/>
              <w:divBdr>
                <w:top w:val="none" w:sz="0" w:space="0" w:color="auto"/>
                <w:left w:val="none" w:sz="0" w:space="0" w:color="auto"/>
                <w:bottom w:val="none" w:sz="0" w:space="0" w:color="auto"/>
                <w:right w:val="none" w:sz="0" w:space="0" w:color="auto"/>
              </w:divBdr>
            </w:div>
            <w:div w:id="456872861">
              <w:marLeft w:val="0"/>
              <w:marRight w:val="0"/>
              <w:marTop w:val="0"/>
              <w:marBottom w:val="0"/>
              <w:divBdr>
                <w:top w:val="none" w:sz="0" w:space="0" w:color="auto"/>
                <w:left w:val="none" w:sz="0" w:space="0" w:color="auto"/>
                <w:bottom w:val="none" w:sz="0" w:space="0" w:color="auto"/>
                <w:right w:val="none" w:sz="0" w:space="0" w:color="auto"/>
              </w:divBdr>
            </w:div>
            <w:div w:id="1445880170">
              <w:marLeft w:val="0"/>
              <w:marRight w:val="0"/>
              <w:marTop w:val="0"/>
              <w:marBottom w:val="0"/>
              <w:divBdr>
                <w:top w:val="none" w:sz="0" w:space="0" w:color="auto"/>
                <w:left w:val="none" w:sz="0" w:space="0" w:color="auto"/>
                <w:bottom w:val="none" w:sz="0" w:space="0" w:color="auto"/>
                <w:right w:val="none" w:sz="0" w:space="0" w:color="auto"/>
              </w:divBdr>
            </w:div>
            <w:div w:id="1206061894">
              <w:marLeft w:val="0"/>
              <w:marRight w:val="0"/>
              <w:marTop w:val="0"/>
              <w:marBottom w:val="0"/>
              <w:divBdr>
                <w:top w:val="none" w:sz="0" w:space="0" w:color="auto"/>
                <w:left w:val="none" w:sz="0" w:space="0" w:color="auto"/>
                <w:bottom w:val="none" w:sz="0" w:space="0" w:color="auto"/>
                <w:right w:val="none" w:sz="0" w:space="0" w:color="auto"/>
              </w:divBdr>
            </w:div>
            <w:div w:id="180320457">
              <w:marLeft w:val="0"/>
              <w:marRight w:val="0"/>
              <w:marTop w:val="0"/>
              <w:marBottom w:val="0"/>
              <w:divBdr>
                <w:top w:val="none" w:sz="0" w:space="0" w:color="auto"/>
                <w:left w:val="none" w:sz="0" w:space="0" w:color="auto"/>
                <w:bottom w:val="none" w:sz="0" w:space="0" w:color="auto"/>
                <w:right w:val="none" w:sz="0" w:space="0" w:color="auto"/>
              </w:divBdr>
            </w:div>
            <w:div w:id="1671064095">
              <w:marLeft w:val="0"/>
              <w:marRight w:val="0"/>
              <w:marTop w:val="0"/>
              <w:marBottom w:val="0"/>
              <w:divBdr>
                <w:top w:val="none" w:sz="0" w:space="0" w:color="auto"/>
                <w:left w:val="none" w:sz="0" w:space="0" w:color="auto"/>
                <w:bottom w:val="none" w:sz="0" w:space="0" w:color="auto"/>
                <w:right w:val="none" w:sz="0" w:space="0" w:color="auto"/>
              </w:divBdr>
            </w:div>
            <w:div w:id="1374042928">
              <w:marLeft w:val="0"/>
              <w:marRight w:val="0"/>
              <w:marTop w:val="0"/>
              <w:marBottom w:val="0"/>
              <w:divBdr>
                <w:top w:val="none" w:sz="0" w:space="0" w:color="auto"/>
                <w:left w:val="none" w:sz="0" w:space="0" w:color="auto"/>
                <w:bottom w:val="none" w:sz="0" w:space="0" w:color="auto"/>
                <w:right w:val="none" w:sz="0" w:space="0" w:color="auto"/>
              </w:divBdr>
            </w:div>
            <w:div w:id="892427194">
              <w:marLeft w:val="0"/>
              <w:marRight w:val="0"/>
              <w:marTop w:val="0"/>
              <w:marBottom w:val="0"/>
              <w:divBdr>
                <w:top w:val="none" w:sz="0" w:space="0" w:color="auto"/>
                <w:left w:val="none" w:sz="0" w:space="0" w:color="auto"/>
                <w:bottom w:val="none" w:sz="0" w:space="0" w:color="auto"/>
                <w:right w:val="none" w:sz="0" w:space="0" w:color="auto"/>
              </w:divBdr>
            </w:div>
            <w:div w:id="482115219">
              <w:marLeft w:val="0"/>
              <w:marRight w:val="0"/>
              <w:marTop w:val="0"/>
              <w:marBottom w:val="0"/>
              <w:divBdr>
                <w:top w:val="none" w:sz="0" w:space="0" w:color="auto"/>
                <w:left w:val="none" w:sz="0" w:space="0" w:color="auto"/>
                <w:bottom w:val="none" w:sz="0" w:space="0" w:color="auto"/>
                <w:right w:val="none" w:sz="0" w:space="0" w:color="auto"/>
              </w:divBdr>
            </w:div>
            <w:div w:id="208346134">
              <w:marLeft w:val="0"/>
              <w:marRight w:val="0"/>
              <w:marTop w:val="0"/>
              <w:marBottom w:val="0"/>
              <w:divBdr>
                <w:top w:val="none" w:sz="0" w:space="0" w:color="auto"/>
                <w:left w:val="none" w:sz="0" w:space="0" w:color="auto"/>
                <w:bottom w:val="none" w:sz="0" w:space="0" w:color="auto"/>
                <w:right w:val="none" w:sz="0" w:space="0" w:color="auto"/>
              </w:divBdr>
            </w:div>
            <w:div w:id="307823551">
              <w:marLeft w:val="0"/>
              <w:marRight w:val="0"/>
              <w:marTop w:val="0"/>
              <w:marBottom w:val="0"/>
              <w:divBdr>
                <w:top w:val="none" w:sz="0" w:space="0" w:color="auto"/>
                <w:left w:val="none" w:sz="0" w:space="0" w:color="auto"/>
                <w:bottom w:val="none" w:sz="0" w:space="0" w:color="auto"/>
                <w:right w:val="none" w:sz="0" w:space="0" w:color="auto"/>
              </w:divBdr>
            </w:div>
            <w:div w:id="779910227">
              <w:marLeft w:val="0"/>
              <w:marRight w:val="0"/>
              <w:marTop w:val="0"/>
              <w:marBottom w:val="0"/>
              <w:divBdr>
                <w:top w:val="none" w:sz="0" w:space="0" w:color="auto"/>
                <w:left w:val="none" w:sz="0" w:space="0" w:color="auto"/>
                <w:bottom w:val="none" w:sz="0" w:space="0" w:color="auto"/>
                <w:right w:val="none" w:sz="0" w:space="0" w:color="auto"/>
              </w:divBdr>
            </w:div>
            <w:div w:id="514078158">
              <w:marLeft w:val="0"/>
              <w:marRight w:val="0"/>
              <w:marTop w:val="0"/>
              <w:marBottom w:val="0"/>
              <w:divBdr>
                <w:top w:val="none" w:sz="0" w:space="0" w:color="auto"/>
                <w:left w:val="none" w:sz="0" w:space="0" w:color="auto"/>
                <w:bottom w:val="none" w:sz="0" w:space="0" w:color="auto"/>
                <w:right w:val="none" w:sz="0" w:space="0" w:color="auto"/>
              </w:divBdr>
            </w:div>
            <w:div w:id="956254497">
              <w:marLeft w:val="0"/>
              <w:marRight w:val="0"/>
              <w:marTop w:val="0"/>
              <w:marBottom w:val="0"/>
              <w:divBdr>
                <w:top w:val="none" w:sz="0" w:space="0" w:color="auto"/>
                <w:left w:val="none" w:sz="0" w:space="0" w:color="auto"/>
                <w:bottom w:val="none" w:sz="0" w:space="0" w:color="auto"/>
                <w:right w:val="none" w:sz="0" w:space="0" w:color="auto"/>
              </w:divBdr>
            </w:div>
            <w:div w:id="434593818">
              <w:marLeft w:val="0"/>
              <w:marRight w:val="0"/>
              <w:marTop w:val="0"/>
              <w:marBottom w:val="0"/>
              <w:divBdr>
                <w:top w:val="none" w:sz="0" w:space="0" w:color="auto"/>
                <w:left w:val="none" w:sz="0" w:space="0" w:color="auto"/>
                <w:bottom w:val="none" w:sz="0" w:space="0" w:color="auto"/>
                <w:right w:val="none" w:sz="0" w:space="0" w:color="auto"/>
              </w:divBdr>
            </w:div>
            <w:div w:id="2097288264">
              <w:marLeft w:val="0"/>
              <w:marRight w:val="0"/>
              <w:marTop w:val="0"/>
              <w:marBottom w:val="0"/>
              <w:divBdr>
                <w:top w:val="none" w:sz="0" w:space="0" w:color="auto"/>
                <w:left w:val="none" w:sz="0" w:space="0" w:color="auto"/>
                <w:bottom w:val="none" w:sz="0" w:space="0" w:color="auto"/>
                <w:right w:val="none" w:sz="0" w:space="0" w:color="auto"/>
              </w:divBdr>
            </w:div>
            <w:div w:id="473179651">
              <w:marLeft w:val="0"/>
              <w:marRight w:val="0"/>
              <w:marTop w:val="0"/>
              <w:marBottom w:val="0"/>
              <w:divBdr>
                <w:top w:val="none" w:sz="0" w:space="0" w:color="auto"/>
                <w:left w:val="none" w:sz="0" w:space="0" w:color="auto"/>
                <w:bottom w:val="none" w:sz="0" w:space="0" w:color="auto"/>
                <w:right w:val="none" w:sz="0" w:space="0" w:color="auto"/>
              </w:divBdr>
            </w:div>
            <w:div w:id="1094281845">
              <w:marLeft w:val="0"/>
              <w:marRight w:val="0"/>
              <w:marTop w:val="0"/>
              <w:marBottom w:val="0"/>
              <w:divBdr>
                <w:top w:val="none" w:sz="0" w:space="0" w:color="auto"/>
                <w:left w:val="none" w:sz="0" w:space="0" w:color="auto"/>
                <w:bottom w:val="none" w:sz="0" w:space="0" w:color="auto"/>
                <w:right w:val="none" w:sz="0" w:space="0" w:color="auto"/>
              </w:divBdr>
            </w:div>
            <w:div w:id="733284022">
              <w:marLeft w:val="0"/>
              <w:marRight w:val="0"/>
              <w:marTop w:val="0"/>
              <w:marBottom w:val="0"/>
              <w:divBdr>
                <w:top w:val="none" w:sz="0" w:space="0" w:color="auto"/>
                <w:left w:val="none" w:sz="0" w:space="0" w:color="auto"/>
                <w:bottom w:val="none" w:sz="0" w:space="0" w:color="auto"/>
                <w:right w:val="none" w:sz="0" w:space="0" w:color="auto"/>
              </w:divBdr>
            </w:div>
            <w:div w:id="2015721298">
              <w:marLeft w:val="0"/>
              <w:marRight w:val="0"/>
              <w:marTop w:val="0"/>
              <w:marBottom w:val="0"/>
              <w:divBdr>
                <w:top w:val="none" w:sz="0" w:space="0" w:color="auto"/>
                <w:left w:val="none" w:sz="0" w:space="0" w:color="auto"/>
                <w:bottom w:val="none" w:sz="0" w:space="0" w:color="auto"/>
                <w:right w:val="none" w:sz="0" w:space="0" w:color="auto"/>
              </w:divBdr>
            </w:div>
            <w:div w:id="580867482">
              <w:marLeft w:val="0"/>
              <w:marRight w:val="0"/>
              <w:marTop w:val="0"/>
              <w:marBottom w:val="0"/>
              <w:divBdr>
                <w:top w:val="none" w:sz="0" w:space="0" w:color="auto"/>
                <w:left w:val="none" w:sz="0" w:space="0" w:color="auto"/>
                <w:bottom w:val="none" w:sz="0" w:space="0" w:color="auto"/>
                <w:right w:val="none" w:sz="0" w:space="0" w:color="auto"/>
              </w:divBdr>
            </w:div>
            <w:div w:id="673187432">
              <w:marLeft w:val="0"/>
              <w:marRight w:val="0"/>
              <w:marTop w:val="0"/>
              <w:marBottom w:val="0"/>
              <w:divBdr>
                <w:top w:val="none" w:sz="0" w:space="0" w:color="auto"/>
                <w:left w:val="none" w:sz="0" w:space="0" w:color="auto"/>
                <w:bottom w:val="none" w:sz="0" w:space="0" w:color="auto"/>
                <w:right w:val="none" w:sz="0" w:space="0" w:color="auto"/>
              </w:divBdr>
            </w:div>
            <w:div w:id="1396052437">
              <w:marLeft w:val="0"/>
              <w:marRight w:val="0"/>
              <w:marTop w:val="0"/>
              <w:marBottom w:val="0"/>
              <w:divBdr>
                <w:top w:val="none" w:sz="0" w:space="0" w:color="auto"/>
                <w:left w:val="none" w:sz="0" w:space="0" w:color="auto"/>
                <w:bottom w:val="none" w:sz="0" w:space="0" w:color="auto"/>
                <w:right w:val="none" w:sz="0" w:space="0" w:color="auto"/>
              </w:divBdr>
            </w:div>
            <w:div w:id="410471760">
              <w:marLeft w:val="0"/>
              <w:marRight w:val="0"/>
              <w:marTop w:val="0"/>
              <w:marBottom w:val="0"/>
              <w:divBdr>
                <w:top w:val="none" w:sz="0" w:space="0" w:color="auto"/>
                <w:left w:val="none" w:sz="0" w:space="0" w:color="auto"/>
                <w:bottom w:val="none" w:sz="0" w:space="0" w:color="auto"/>
                <w:right w:val="none" w:sz="0" w:space="0" w:color="auto"/>
              </w:divBdr>
            </w:div>
            <w:div w:id="40978292">
              <w:marLeft w:val="0"/>
              <w:marRight w:val="0"/>
              <w:marTop w:val="0"/>
              <w:marBottom w:val="0"/>
              <w:divBdr>
                <w:top w:val="none" w:sz="0" w:space="0" w:color="auto"/>
                <w:left w:val="none" w:sz="0" w:space="0" w:color="auto"/>
                <w:bottom w:val="none" w:sz="0" w:space="0" w:color="auto"/>
                <w:right w:val="none" w:sz="0" w:space="0" w:color="auto"/>
              </w:divBdr>
            </w:div>
            <w:div w:id="1324047964">
              <w:marLeft w:val="0"/>
              <w:marRight w:val="0"/>
              <w:marTop w:val="0"/>
              <w:marBottom w:val="0"/>
              <w:divBdr>
                <w:top w:val="none" w:sz="0" w:space="0" w:color="auto"/>
                <w:left w:val="none" w:sz="0" w:space="0" w:color="auto"/>
                <w:bottom w:val="none" w:sz="0" w:space="0" w:color="auto"/>
                <w:right w:val="none" w:sz="0" w:space="0" w:color="auto"/>
              </w:divBdr>
            </w:div>
            <w:div w:id="649989902">
              <w:marLeft w:val="0"/>
              <w:marRight w:val="0"/>
              <w:marTop w:val="0"/>
              <w:marBottom w:val="0"/>
              <w:divBdr>
                <w:top w:val="none" w:sz="0" w:space="0" w:color="auto"/>
                <w:left w:val="none" w:sz="0" w:space="0" w:color="auto"/>
                <w:bottom w:val="none" w:sz="0" w:space="0" w:color="auto"/>
                <w:right w:val="none" w:sz="0" w:space="0" w:color="auto"/>
              </w:divBdr>
            </w:div>
            <w:div w:id="695887596">
              <w:marLeft w:val="0"/>
              <w:marRight w:val="0"/>
              <w:marTop w:val="0"/>
              <w:marBottom w:val="0"/>
              <w:divBdr>
                <w:top w:val="none" w:sz="0" w:space="0" w:color="auto"/>
                <w:left w:val="none" w:sz="0" w:space="0" w:color="auto"/>
                <w:bottom w:val="none" w:sz="0" w:space="0" w:color="auto"/>
                <w:right w:val="none" w:sz="0" w:space="0" w:color="auto"/>
              </w:divBdr>
            </w:div>
            <w:div w:id="510990699">
              <w:marLeft w:val="0"/>
              <w:marRight w:val="0"/>
              <w:marTop w:val="0"/>
              <w:marBottom w:val="0"/>
              <w:divBdr>
                <w:top w:val="none" w:sz="0" w:space="0" w:color="auto"/>
                <w:left w:val="none" w:sz="0" w:space="0" w:color="auto"/>
                <w:bottom w:val="none" w:sz="0" w:space="0" w:color="auto"/>
                <w:right w:val="none" w:sz="0" w:space="0" w:color="auto"/>
              </w:divBdr>
            </w:div>
            <w:div w:id="547960627">
              <w:marLeft w:val="0"/>
              <w:marRight w:val="0"/>
              <w:marTop w:val="0"/>
              <w:marBottom w:val="0"/>
              <w:divBdr>
                <w:top w:val="none" w:sz="0" w:space="0" w:color="auto"/>
                <w:left w:val="none" w:sz="0" w:space="0" w:color="auto"/>
                <w:bottom w:val="none" w:sz="0" w:space="0" w:color="auto"/>
                <w:right w:val="none" w:sz="0" w:space="0" w:color="auto"/>
              </w:divBdr>
            </w:div>
            <w:div w:id="780807679">
              <w:marLeft w:val="0"/>
              <w:marRight w:val="0"/>
              <w:marTop w:val="0"/>
              <w:marBottom w:val="0"/>
              <w:divBdr>
                <w:top w:val="none" w:sz="0" w:space="0" w:color="auto"/>
                <w:left w:val="none" w:sz="0" w:space="0" w:color="auto"/>
                <w:bottom w:val="none" w:sz="0" w:space="0" w:color="auto"/>
                <w:right w:val="none" w:sz="0" w:space="0" w:color="auto"/>
              </w:divBdr>
            </w:div>
            <w:div w:id="410077942">
              <w:marLeft w:val="0"/>
              <w:marRight w:val="0"/>
              <w:marTop w:val="0"/>
              <w:marBottom w:val="0"/>
              <w:divBdr>
                <w:top w:val="none" w:sz="0" w:space="0" w:color="auto"/>
                <w:left w:val="none" w:sz="0" w:space="0" w:color="auto"/>
                <w:bottom w:val="none" w:sz="0" w:space="0" w:color="auto"/>
                <w:right w:val="none" w:sz="0" w:space="0" w:color="auto"/>
              </w:divBdr>
            </w:div>
            <w:div w:id="1252079135">
              <w:marLeft w:val="0"/>
              <w:marRight w:val="0"/>
              <w:marTop w:val="0"/>
              <w:marBottom w:val="0"/>
              <w:divBdr>
                <w:top w:val="none" w:sz="0" w:space="0" w:color="auto"/>
                <w:left w:val="none" w:sz="0" w:space="0" w:color="auto"/>
                <w:bottom w:val="none" w:sz="0" w:space="0" w:color="auto"/>
                <w:right w:val="none" w:sz="0" w:space="0" w:color="auto"/>
              </w:divBdr>
            </w:div>
            <w:div w:id="1569345266">
              <w:marLeft w:val="0"/>
              <w:marRight w:val="0"/>
              <w:marTop w:val="0"/>
              <w:marBottom w:val="0"/>
              <w:divBdr>
                <w:top w:val="none" w:sz="0" w:space="0" w:color="auto"/>
                <w:left w:val="none" w:sz="0" w:space="0" w:color="auto"/>
                <w:bottom w:val="none" w:sz="0" w:space="0" w:color="auto"/>
                <w:right w:val="none" w:sz="0" w:space="0" w:color="auto"/>
              </w:divBdr>
            </w:div>
            <w:div w:id="1130637111">
              <w:marLeft w:val="0"/>
              <w:marRight w:val="0"/>
              <w:marTop w:val="0"/>
              <w:marBottom w:val="0"/>
              <w:divBdr>
                <w:top w:val="none" w:sz="0" w:space="0" w:color="auto"/>
                <w:left w:val="none" w:sz="0" w:space="0" w:color="auto"/>
                <w:bottom w:val="none" w:sz="0" w:space="0" w:color="auto"/>
                <w:right w:val="none" w:sz="0" w:space="0" w:color="auto"/>
              </w:divBdr>
            </w:div>
            <w:div w:id="1864397098">
              <w:marLeft w:val="0"/>
              <w:marRight w:val="0"/>
              <w:marTop w:val="0"/>
              <w:marBottom w:val="0"/>
              <w:divBdr>
                <w:top w:val="none" w:sz="0" w:space="0" w:color="auto"/>
                <w:left w:val="none" w:sz="0" w:space="0" w:color="auto"/>
                <w:bottom w:val="none" w:sz="0" w:space="0" w:color="auto"/>
                <w:right w:val="none" w:sz="0" w:space="0" w:color="auto"/>
              </w:divBdr>
            </w:div>
            <w:div w:id="1865895650">
              <w:marLeft w:val="0"/>
              <w:marRight w:val="0"/>
              <w:marTop w:val="0"/>
              <w:marBottom w:val="0"/>
              <w:divBdr>
                <w:top w:val="none" w:sz="0" w:space="0" w:color="auto"/>
                <w:left w:val="none" w:sz="0" w:space="0" w:color="auto"/>
                <w:bottom w:val="none" w:sz="0" w:space="0" w:color="auto"/>
                <w:right w:val="none" w:sz="0" w:space="0" w:color="auto"/>
              </w:divBdr>
            </w:div>
            <w:div w:id="1256014021">
              <w:marLeft w:val="0"/>
              <w:marRight w:val="0"/>
              <w:marTop w:val="0"/>
              <w:marBottom w:val="0"/>
              <w:divBdr>
                <w:top w:val="none" w:sz="0" w:space="0" w:color="auto"/>
                <w:left w:val="none" w:sz="0" w:space="0" w:color="auto"/>
                <w:bottom w:val="none" w:sz="0" w:space="0" w:color="auto"/>
                <w:right w:val="none" w:sz="0" w:space="0" w:color="auto"/>
              </w:divBdr>
            </w:div>
            <w:div w:id="1667005964">
              <w:marLeft w:val="0"/>
              <w:marRight w:val="0"/>
              <w:marTop w:val="0"/>
              <w:marBottom w:val="0"/>
              <w:divBdr>
                <w:top w:val="none" w:sz="0" w:space="0" w:color="auto"/>
                <w:left w:val="none" w:sz="0" w:space="0" w:color="auto"/>
                <w:bottom w:val="none" w:sz="0" w:space="0" w:color="auto"/>
                <w:right w:val="none" w:sz="0" w:space="0" w:color="auto"/>
              </w:divBdr>
            </w:div>
            <w:div w:id="863905660">
              <w:marLeft w:val="0"/>
              <w:marRight w:val="0"/>
              <w:marTop w:val="0"/>
              <w:marBottom w:val="0"/>
              <w:divBdr>
                <w:top w:val="none" w:sz="0" w:space="0" w:color="auto"/>
                <w:left w:val="none" w:sz="0" w:space="0" w:color="auto"/>
                <w:bottom w:val="none" w:sz="0" w:space="0" w:color="auto"/>
                <w:right w:val="none" w:sz="0" w:space="0" w:color="auto"/>
              </w:divBdr>
            </w:div>
            <w:div w:id="1614625987">
              <w:marLeft w:val="0"/>
              <w:marRight w:val="0"/>
              <w:marTop w:val="0"/>
              <w:marBottom w:val="0"/>
              <w:divBdr>
                <w:top w:val="none" w:sz="0" w:space="0" w:color="auto"/>
                <w:left w:val="none" w:sz="0" w:space="0" w:color="auto"/>
                <w:bottom w:val="none" w:sz="0" w:space="0" w:color="auto"/>
                <w:right w:val="none" w:sz="0" w:space="0" w:color="auto"/>
              </w:divBdr>
            </w:div>
            <w:div w:id="212281065">
              <w:marLeft w:val="0"/>
              <w:marRight w:val="0"/>
              <w:marTop w:val="0"/>
              <w:marBottom w:val="0"/>
              <w:divBdr>
                <w:top w:val="none" w:sz="0" w:space="0" w:color="auto"/>
                <w:left w:val="none" w:sz="0" w:space="0" w:color="auto"/>
                <w:bottom w:val="none" w:sz="0" w:space="0" w:color="auto"/>
                <w:right w:val="none" w:sz="0" w:space="0" w:color="auto"/>
              </w:divBdr>
            </w:div>
            <w:div w:id="1186363509">
              <w:marLeft w:val="0"/>
              <w:marRight w:val="0"/>
              <w:marTop w:val="0"/>
              <w:marBottom w:val="0"/>
              <w:divBdr>
                <w:top w:val="none" w:sz="0" w:space="0" w:color="auto"/>
                <w:left w:val="none" w:sz="0" w:space="0" w:color="auto"/>
                <w:bottom w:val="none" w:sz="0" w:space="0" w:color="auto"/>
                <w:right w:val="none" w:sz="0" w:space="0" w:color="auto"/>
              </w:divBdr>
            </w:div>
            <w:div w:id="1056200122">
              <w:marLeft w:val="0"/>
              <w:marRight w:val="0"/>
              <w:marTop w:val="0"/>
              <w:marBottom w:val="0"/>
              <w:divBdr>
                <w:top w:val="none" w:sz="0" w:space="0" w:color="auto"/>
                <w:left w:val="none" w:sz="0" w:space="0" w:color="auto"/>
                <w:bottom w:val="none" w:sz="0" w:space="0" w:color="auto"/>
                <w:right w:val="none" w:sz="0" w:space="0" w:color="auto"/>
              </w:divBdr>
            </w:div>
            <w:div w:id="1698458459">
              <w:marLeft w:val="0"/>
              <w:marRight w:val="0"/>
              <w:marTop w:val="0"/>
              <w:marBottom w:val="0"/>
              <w:divBdr>
                <w:top w:val="none" w:sz="0" w:space="0" w:color="auto"/>
                <w:left w:val="none" w:sz="0" w:space="0" w:color="auto"/>
                <w:bottom w:val="none" w:sz="0" w:space="0" w:color="auto"/>
                <w:right w:val="none" w:sz="0" w:space="0" w:color="auto"/>
              </w:divBdr>
            </w:div>
            <w:div w:id="524291926">
              <w:marLeft w:val="0"/>
              <w:marRight w:val="0"/>
              <w:marTop w:val="0"/>
              <w:marBottom w:val="0"/>
              <w:divBdr>
                <w:top w:val="none" w:sz="0" w:space="0" w:color="auto"/>
                <w:left w:val="none" w:sz="0" w:space="0" w:color="auto"/>
                <w:bottom w:val="none" w:sz="0" w:space="0" w:color="auto"/>
                <w:right w:val="none" w:sz="0" w:space="0" w:color="auto"/>
              </w:divBdr>
            </w:div>
            <w:div w:id="1882088863">
              <w:marLeft w:val="0"/>
              <w:marRight w:val="0"/>
              <w:marTop w:val="0"/>
              <w:marBottom w:val="0"/>
              <w:divBdr>
                <w:top w:val="none" w:sz="0" w:space="0" w:color="auto"/>
                <w:left w:val="none" w:sz="0" w:space="0" w:color="auto"/>
                <w:bottom w:val="none" w:sz="0" w:space="0" w:color="auto"/>
                <w:right w:val="none" w:sz="0" w:space="0" w:color="auto"/>
              </w:divBdr>
            </w:div>
            <w:div w:id="677461431">
              <w:marLeft w:val="0"/>
              <w:marRight w:val="0"/>
              <w:marTop w:val="0"/>
              <w:marBottom w:val="0"/>
              <w:divBdr>
                <w:top w:val="none" w:sz="0" w:space="0" w:color="auto"/>
                <w:left w:val="none" w:sz="0" w:space="0" w:color="auto"/>
                <w:bottom w:val="none" w:sz="0" w:space="0" w:color="auto"/>
                <w:right w:val="none" w:sz="0" w:space="0" w:color="auto"/>
              </w:divBdr>
            </w:div>
            <w:div w:id="1117338765">
              <w:marLeft w:val="0"/>
              <w:marRight w:val="0"/>
              <w:marTop w:val="0"/>
              <w:marBottom w:val="0"/>
              <w:divBdr>
                <w:top w:val="none" w:sz="0" w:space="0" w:color="auto"/>
                <w:left w:val="none" w:sz="0" w:space="0" w:color="auto"/>
                <w:bottom w:val="none" w:sz="0" w:space="0" w:color="auto"/>
                <w:right w:val="none" w:sz="0" w:space="0" w:color="auto"/>
              </w:divBdr>
            </w:div>
            <w:div w:id="2143845188">
              <w:marLeft w:val="0"/>
              <w:marRight w:val="0"/>
              <w:marTop w:val="0"/>
              <w:marBottom w:val="0"/>
              <w:divBdr>
                <w:top w:val="none" w:sz="0" w:space="0" w:color="auto"/>
                <w:left w:val="none" w:sz="0" w:space="0" w:color="auto"/>
                <w:bottom w:val="none" w:sz="0" w:space="0" w:color="auto"/>
                <w:right w:val="none" w:sz="0" w:space="0" w:color="auto"/>
              </w:divBdr>
            </w:div>
            <w:div w:id="2118715060">
              <w:marLeft w:val="0"/>
              <w:marRight w:val="0"/>
              <w:marTop w:val="0"/>
              <w:marBottom w:val="0"/>
              <w:divBdr>
                <w:top w:val="none" w:sz="0" w:space="0" w:color="auto"/>
                <w:left w:val="none" w:sz="0" w:space="0" w:color="auto"/>
                <w:bottom w:val="none" w:sz="0" w:space="0" w:color="auto"/>
                <w:right w:val="none" w:sz="0" w:space="0" w:color="auto"/>
              </w:divBdr>
            </w:div>
            <w:div w:id="1065032958">
              <w:marLeft w:val="0"/>
              <w:marRight w:val="0"/>
              <w:marTop w:val="0"/>
              <w:marBottom w:val="0"/>
              <w:divBdr>
                <w:top w:val="none" w:sz="0" w:space="0" w:color="auto"/>
                <w:left w:val="none" w:sz="0" w:space="0" w:color="auto"/>
                <w:bottom w:val="none" w:sz="0" w:space="0" w:color="auto"/>
                <w:right w:val="none" w:sz="0" w:space="0" w:color="auto"/>
              </w:divBdr>
            </w:div>
            <w:div w:id="1301686922">
              <w:marLeft w:val="0"/>
              <w:marRight w:val="0"/>
              <w:marTop w:val="0"/>
              <w:marBottom w:val="0"/>
              <w:divBdr>
                <w:top w:val="none" w:sz="0" w:space="0" w:color="auto"/>
                <w:left w:val="none" w:sz="0" w:space="0" w:color="auto"/>
                <w:bottom w:val="none" w:sz="0" w:space="0" w:color="auto"/>
                <w:right w:val="none" w:sz="0" w:space="0" w:color="auto"/>
              </w:divBdr>
            </w:div>
            <w:div w:id="193812617">
              <w:marLeft w:val="0"/>
              <w:marRight w:val="0"/>
              <w:marTop w:val="0"/>
              <w:marBottom w:val="0"/>
              <w:divBdr>
                <w:top w:val="none" w:sz="0" w:space="0" w:color="auto"/>
                <w:left w:val="none" w:sz="0" w:space="0" w:color="auto"/>
                <w:bottom w:val="none" w:sz="0" w:space="0" w:color="auto"/>
                <w:right w:val="none" w:sz="0" w:space="0" w:color="auto"/>
              </w:divBdr>
            </w:div>
            <w:div w:id="805666501">
              <w:marLeft w:val="0"/>
              <w:marRight w:val="0"/>
              <w:marTop w:val="0"/>
              <w:marBottom w:val="0"/>
              <w:divBdr>
                <w:top w:val="none" w:sz="0" w:space="0" w:color="auto"/>
                <w:left w:val="none" w:sz="0" w:space="0" w:color="auto"/>
                <w:bottom w:val="none" w:sz="0" w:space="0" w:color="auto"/>
                <w:right w:val="none" w:sz="0" w:space="0" w:color="auto"/>
              </w:divBdr>
            </w:div>
            <w:div w:id="2076272030">
              <w:marLeft w:val="0"/>
              <w:marRight w:val="0"/>
              <w:marTop w:val="0"/>
              <w:marBottom w:val="0"/>
              <w:divBdr>
                <w:top w:val="none" w:sz="0" w:space="0" w:color="auto"/>
                <w:left w:val="none" w:sz="0" w:space="0" w:color="auto"/>
                <w:bottom w:val="none" w:sz="0" w:space="0" w:color="auto"/>
                <w:right w:val="none" w:sz="0" w:space="0" w:color="auto"/>
              </w:divBdr>
            </w:div>
            <w:div w:id="2113163001">
              <w:marLeft w:val="0"/>
              <w:marRight w:val="0"/>
              <w:marTop w:val="0"/>
              <w:marBottom w:val="0"/>
              <w:divBdr>
                <w:top w:val="none" w:sz="0" w:space="0" w:color="auto"/>
                <w:left w:val="none" w:sz="0" w:space="0" w:color="auto"/>
                <w:bottom w:val="none" w:sz="0" w:space="0" w:color="auto"/>
                <w:right w:val="none" w:sz="0" w:space="0" w:color="auto"/>
              </w:divBdr>
            </w:div>
            <w:div w:id="1046367108">
              <w:marLeft w:val="0"/>
              <w:marRight w:val="0"/>
              <w:marTop w:val="0"/>
              <w:marBottom w:val="0"/>
              <w:divBdr>
                <w:top w:val="none" w:sz="0" w:space="0" w:color="auto"/>
                <w:left w:val="none" w:sz="0" w:space="0" w:color="auto"/>
                <w:bottom w:val="none" w:sz="0" w:space="0" w:color="auto"/>
                <w:right w:val="none" w:sz="0" w:space="0" w:color="auto"/>
              </w:divBdr>
            </w:div>
            <w:div w:id="505485774">
              <w:marLeft w:val="0"/>
              <w:marRight w:val="0"/>
              <w:marTop w:val="0"/>
              <w:marBottom w:val="0"/>
              <w:divBdr>
                <w:top w:val="none" w:sz="0" w:space="0" w:color="auto"/>
                <w:left w:val="none" w:sz="0" w:space="0" w:color="auto"/>
                <w:bottom w:val="none" w:sz="0" w:space="0" w:color="auto"/>
                <w:right w:val="none" w:sz="0" w:space="0" w:color="auto"/>
              </w:divBdr>
            </w:div>
            <w:div w:id="1950628081">
              <w:marLeft w:val="0"/>
              <w:marRight w:val="0"/>
              <w:marTop w:val="0"/>
              <w:marBottom w:val="0"/>
              <w:divBdr>
                <w:top w:val="none" w:sz="0" w:space="0" w:color="auto"/>
                <w:left w:val="none" w:sz="0" w:space="0" w:color="auto"/>
                <w:bottom w:val="none" w:sz="0" w:space="0" w:color="auto"/>
                <w:right w:val="none" w:sz="0" w:space="0" w:color="auto"/>
              </w:divBdr>
            </w:div>
            <w:div w:id="264466002">
              <w:marLeft w:val="0"/>
              <w:marRight w:val="0"/>
              <w:marTop w:val="0"/>
              <w:marBottom w:val="0"/>
              <w:divBdr>
                <w:top w:val="none" w:sz="0" w:space="0" w:color="auto"/>
                <w:left w:val="none" w:sz="0" w:space="0" w:color="auto"/>
                <w:bottom w:val="none" w:sz="0" w:space="0" w:color="auto"/>
                <w:right w:val="none" w:sz="0" w:space="0" w:color="auto"/>
              </w:divBdr>
            </w:div>
            <w:div w:id="1799303193">
              <w:marLeft w:val="0"/>
              <w:marRight w:val="0"/>
              <w:marTop w:val="0"/>
              <w:marBottom w:val="0"/>
              <w:divBdr>
                <w:top w:val="none" w:sz="0" w:space="0" w:color="auto"/>
                <w:left w:val="none" w:sz="0" w:space="0" w:color="auto"/>
                <w:bottom w:val="none" w:sz="0" w:space="0" w:color="auto"/>
                <w:right w:val="none" w:sz="0" w:space="0" w:color="auto"/>
              </w:divBdr>
            </w:div>
            <w:div w:id="967785893">
              <w:marLeft w:val="0"/>
              <w:marRight w:val="0"/>
              <w:marTop w:val="0"/>
              <w:marBottom w:val="0"/>
              <w:divBdr>
                <w:top w:val="none" w:sz="0" w:space="0" w:color="auto"/>
                <w:left w:val="none" w:sz="0" w:space="0" w:color="auto"/>
                <w:bottom w:val="none" w:sz="0" w:space="0" w:color="auto"/>
                <w:right w:val="none" w:sz="0" w:space="0" w:color="auto"/>
              </w:divBdr>
            </w:div>
            <w:div w:id="1913461771">
              <w:marLeft w:val="0"/>
              <w:marRight w:val="0"/>
              <w:marTop w:val="0"/>
              <w:marBottom w:val="0"/>
              <w:divBdr>
                <w:top w:val="none" w:sz="0" w:space="0" w:color="auto"/>
                <w:left w:val="none" w:sz="0" w:space="0" w:color="auto"/>
                <w:bottom w:val="none" w:sz="0" w:space="0" w:color="auto"/>
                <w:right w:val="none" w:sz="0" w:space="0" w:color="auto"/>
              </w:divBdr>
            </w:div>
            <w:div w:id="1410350655">
              <w:marLeft w:val="0"/>
              <w:marRight w:val="0"/>
              <w:marTop w:val="0"/>
              <w:marBottom w:val="0"/>
              <w:divBdr>
                <w:top w:val="none" w:sz="0" w:space="0" w:color="auto"/>
                <w:left w:val="none" w:sz="0" w:space="0" w:color="auto"/>
                <w:bottom w:val="none" w:sz="0" w:space="0" w:color="auto"/>
                <w:right w:val="none" w:sz="0" w:space="0" w:color="auto"/>
              </w:divBdr>
            </w:div>
            <w:div w:id="299118208">
              <w:marLeft w:val="0"/>
              <w:marRight w:val="0"/>
              <w:marTop w:val="0"/>
              <w:marBottom w:val="0"/>
              <w:divBdr>
                <w:top w:val="none" w:sz="0" w:space="0" w:color="auto"/>
                <w:left w:val="none" w:sz="0" w:space="0" w:color="auto"/>
                <w:bottom w:val="none" w:sz="0" w:space="0" w:color="auto"/>
                <w:right w:val="none" w:sz="0" w:space="0" w:color="auto"/>
              </w:divBdr>
            </w:div>
            <w:div w:id="1938171419">
              <w:marLeft w:val="0"/>
              <w:marRight w:val="0"/>
              <w:marTop w:val="0"/>
              <w:marBottom w:val="0"/>
              <w:divBdr>
                <w:top w:val="none" w:sz="0" w:space="0" w:color="auto"/>
                <w:left w:val="none" w:sz="0" w:space="0" w:color="auto"/>
                <w:bottom w:val="none" w:sz="0" w:space="0" w:color="auto"/>
                <w:right w:val="none" w:sz="0" w:space="0" w:color="auto"/>
              </w:divBdr>
            </w:div>
            <w:div w:id="1845321283">
              <w:marLeft w:val="0"/>
              <w:marRight w:val="0"/>
              <w:marTop w:val="0"/>
              <w:marBottom w:val="0"/>
              <w:divBdr>
                <w:top w:val="none" w:sz="0" w:space="0" w:color="auto"/>
                <w:left w:val="none" w:sz="0" w:space="0" w:color="auto"/>
                <w:bottom w:val="none" w:sz="0" w:space="0" w:color="auto"/>
                <w:right w:val="none" w:sz="0" w:space="0" w:color="auto"/>
              </w:divBdr>
            </w:div>
            <w:div w:id="1422943662">
              <w:marLeft w:val="0"/>
              <w:marRight w:val="0"/>
              <w:marTop w:val="0"/>
              <w:marBottom w:val="0"/>
              <w:divBdr>
                <w:top w:val="none" w:sz="0" w:space="0" w:color="auto"/>
                <w:left w:val="none" w:sz="0" w:space="0" w:color="auto"/>
                <w:bottom w:val="none" w:sz="0" w:space="0" w:color="auto"/>
                <w:right w:val="none" w:sz="0" w:space="0" w:color="auto"/>
              </w:divBdr>
            </w:div>
            <w:div w:id="1787654262">
              <w:marLeft w:val="0"/>
              <w:marRight w:val="0"/>
              <w:marTop w:val="0"/>
              <w:marBottom w:val="0"/>
              <w:divBdr>
                <w:top w:val="none" w:sz="0" w:space="0" w:color="auto"/>
                <w:left w:val="none" w:sz="0" w:space="0" w:color="auto"/>
                <w:bottom w:val="none" w:sz="0" w:space="0" w:color="auto"/>
                <w:right w:val="none" w:sz="0" w:space="0" w:color="auto"/>
              </w:divBdr>
            </w:div>
            <w:div w:id="2031489839">
              <w:marLeft w:val="0"/>
              <w:marRight w:val="0"/>
              <w:marTop w:val="0"/>
              <w:marBottom w:val="0"/>
              <w:divBdr>
                <w:top w:val="none" w:sz="0" w:space="0" w:color="auto"/>
                <w:left w:val="none" w:sz="0" w:space="0" w:color="auto"/>
                <w:bottom w:val="none" w:sz="0" w:space="0" w:color="auto"/>
                <w:right w:val="none" w:sz="0" w:space="0" w:color="auto"/>
              </w:divBdr>
            </w:div>
            <w:div w:id="1897399018">
              <w:marLeft w:val="0"/>
              <w:marRight w:val="0"/>
              <w:marTop w:val="0"/>
              <w:marBottom w:val="0"/>
              <w:divBdr>
                <w:top w:val="none" w:sz="0" w:space="0" w:color="auto"/>
                <w:left w:val="none" w:sz="0" w:space="0" w:color="auto"/>
                <w:bottom w:val="none" w:sz="0" w:space="0" w:color="auto"/>
                <w:right w:val="none" w:sz="0" w:space="0" w:color="auto"/>
              </w:divBdr>
            </w:div>
            <w:div w:id="1634561442">
              <w:marLeft w:val="0"/>
              <w:marRight w:val="0"/>
              <w:marTop w:val="0"/>
              <w:marBottom w:val="0"/>
              <w:divBdr>
                <w:top w:val="none" w:sz="0" w:space="0" w:color="auto"/>
                <w:left w:val="none" w:sz="0" w:space="0" w:color="auto"/>
                <w:bottom w:val="none" w:sz="0" w:space="0" w:color="auto"/>
                <w:right w:val="none" w:sz="0" w:space="0" w:color="auto"/>
              </w:divBdr>
            </w:div>
            <w:div w:id="406532697">
              <w:marLeft w:val="0"/>
              <w:marRight w:val="0"/>
              <w:marTop w:val="0"/>
              <w:marBottom w:val="0"/>
              <w:divBdr>
                <w:top w:val="none" w:sz="0" w:space="0" w:color="auto"/>
                <w:left w:val="none" w:sz="0" w:space="0" w:color="auto"/>
                <w:bottom w:val="none" w:sz="0" w:space="0" w:color="auto"/>
                <w:right w:val="none" w:sz="0" w:space="0" w:color="auto"/>
              </w:divBdr>
            </w:div>
            <w:div w:id="370113519">
              <w:marLeft w:val="0"/>
              <w:marRight w:val="0"/>
              <w:marTop w:val="0"/>
              <w:marBottom w:val="0"/>
              <w:divBdr>
                <w:top w:val="none" w:sz="0" w:space="0" w:color="auto"/>
                <w:left w:val="none" w:sz="0" w:space="0" w:color="auto"/>
                <w:bottom w:val="none" w:sz="0" w:space="0" w:color="auto"/>
                <w:right w:val="none" w:sz="0" w:space="0" w:color="auto"/>
              </w:divBdr>
            </w:div>
            <w:div w:id="885414089">
              <w:marLeft w:val="0"/>
              <w:marRight w:val="0"/>
              <w:marTop w:val="0"/>
              <w:marBottom w:val="0"/>
              <w:divBdr>
                <w:top w:val="none" w:sz="0" w:space="0" w:color="auto"/>
                <w:left w:val="none" w:sz="0" w:space="0" w:color="auto"/>
                <w:bottom w:val="none" w:sz="0" w:space="0" w:color="auto"/>
                <w:right w:val="none" w:sz="0" w:space="0" w:color="auto"/>
              </w:divBdr>
            </w:div>
            <w:div w:id="890337729">
              <w:marLeft w:val="0"/>
              <w:marRight w:val="0"/>
              <w:marTop w:val="0"/>
              <w:marBottom w:val="0"/>
              <w:divBdr>
                <w:top w:val="none" w:sz="0" w:space="0" w:color="auto"/>
                <w:left w:val="none" w:sz="0" w:space="0" w:color="auto"/>
                <w:bottom w:val="none" w:sz="0" w:space="0" w:color="auto"/>
                <w:right w:val="none" w:sz="0" w:space="0" w:color="auto"/>
              </w:divBdr>
            </w:div>
            <w:div w:id="328754872">
              <w:marLeft w:val="0"/>
              <w:marRight w:val="0"/>
              <w:marTop w:val="0"/>
              <w:marBottom w:val="0"/>
              <w:divBdr>
                <w:top w:val="none" w:sz="0" w:space="0" w:color="auto"/>
                <w:left w:val="none" w:sz="0" w:space="0" w:color="auto"/>
                <w:bottom w:val="none" w:sz="0" w:space="0" w:color="auto"/>
                <w:right w:val="none" w:sz="0" w:space="0" w:color="auto"/>
              </w:divBdr>
            </w:div>
            <w:div w:id="1096898514">
              <w:marLeft w:val="0"/>
              <w:marRight w:val="0"/>
              <w:marTop w:val="0"/>
              <w:marBottom w:val="0"/>
              <w:divBdr>
                <w:top w:val="none" w:sz="0" w:space="0" w:color="auto"/>
                <w:left w:val="none" w:sz="0" w:space="0" w:color="auto"/>
                <w:bottom w:val="none" w:sz="0" w:space="0" w:color="auto"/>
                <w:right w:val="none" w:sz="0" w:space="0" w:color="auto"/>
              </w:divBdr>
            </w:div>
            <w:div w:id="1052071747">
              <w:marLeft w:val="0"/>
              <w:marRight w:val="0"/>
              <w:marTop w:val="0"/>
              <w:marBottom w:val="0"/>
              <w:divBdr>
                <w:top w:val="none" w:sz="0" w:space="0" w:color="auto"/>
                <w:left w:val="none" w:sz="0" w:space="0" w:color="auto"/>
                <w:bottom w:val="none" w:sz="0" w:space="0" w:color="auto"/>
                <w:right w:val="none" w:sz="0" w:space="0" w:color="auto"/>
              </w:divBdr>
            </w:div>
            <w:div w:id="1438789945">
              <w:marLeft w:val="0"/>
              <w:marRight w:val="0"/>
              <w:marTop w:val="0"/>
              <w:marBottom w:val="0"/>
              <w:divBdr>
                <w:top w:val="none" w:sz="0" w:space="0" w:color="auto"/>
                <w:left w:val="none" w:sz="0" w:space="0" w:color="auto"/>
                <w:bottom w:val="none" w:sz="0" w:space="0" w:color="auto"/>
                <w:right w:val="none" w:sz="0" w:space="0" w:color="auto"/>
              </w:divBdr>
            </w:div>
            <w:div w:id="1592273503">
              <w:marLeft w:val="0"/>
              <w:marRight w:val="0"/>
              <w:marTop w:val="0"/>
              <w:marBottom w:val="0"/>
              <w:divBdr>
                <w:top w:val="none" w:sz="0" w:space="0" w:color="auto"/>
                <w:left w:val="none" w:sz="0" w:space="0" w:color="auto"/>
                <w:bottom w:val="none" w:sz="0" w:space="0" w:color="auto"/>
                <w:right w:val="none" w:sz="0" w:space="0" w:color="auto"/>
              </w:divBdr>
            </w:div>
            <w:div w:id="319234692">
              <w:marLeft w:val="0"/>
              <w:marRight w:val="0"/>
              <w:marTop w:val="0"/>
              <w:marBottom w:val="0"/>
              <w:divBdr>
                <w:top w:val="none" w:sz="0" w:space="0" w:color="auto"/>
                <w:left w:val="none" w:sz="0" w:space="0" w:color="auto"/>
                <w:bottom w:val="none" w:sz="0" w:space="0" w:color="auto"/>
                <w:right w:val="none" w:sz="0" w:space="0" w:color="auto"/>
              </w:divBdr>
            </w:div>
            <w:div w:id="657736080">
              <w:marLeft w:val="0"/>
              <w:marRight w:val="0"/>
              <w:marTop w:val="0"/>
              <w:marBottom w:val="0"/>
              <w:divBdr>
                <w:top w:val="none" w:sz="0" w:space="0" w:color="auto"/>
                <w:left w:val="none" w:sz="0" w:space="0" w:color="auto"/>
                <w:bottom w:val="none" w:sz="0" w:space="0" w:color="auto"/>
                <w:right w:val="none" w:sz="0" w:space="0" w:color="auto"/>
              </w:divBdr>
            </w:div>
            <w:div w:id="1332755843">
              <w:marLeft w:val="0"/>
              <w:marRight w:val="0"/>
              <w:marTop w:val="0"/>
              <w:marBottom w:val="0"/>
              <w:divBdr>
                <w:top w:val="none" w:sz="0" w:space="0" w:color="auto"/>
                <w:left w:val="none" w:sz="0" w:space="0" w:color="auto"/>
                <w:bottom w:val="none" w:sz="0" w:space="0" w:color="auto"/>
                <w:right w:val="none" w:sz="0" w:space="0" w:color="auto"/>
              </w:divBdr>
            </w:div>
            <w:div w:id="1792161760">
              <w:marLeft w:val="0"/>
              <w:marRight w:val="0"/>
              <w:marTop w:val="0"/>
              <w:marBottom w:val="0"/>
              <w:divBdr>
                <w:top w:val="none" w:sz="0" w:space="0" w:color="auto"/>
                <w:left w:val="none" w:sz="0" w:space="0" w:color="auto"/>
                <w:bottom w:val="none" w:sz="0" w:space="0" w:color="auto"/>
                <w:right w:val="none" w:sz="0" w:space="0" w:color="auto"/>
              </w:divBdr>
            </w:div>
            <w:div w:id="509761237">
              <w:marLeft w:val="0"/>
              <w:marRight w:val="0"/>
              <w:marTop w:val="0"/>
              <w:marBottom w:val="0"/>
              <w:divBdr>
                <w:top w:val="none" w:sz="0" w:space="0" w:color="auto"/>
                <w:left w:val="none" w:sz="0" w:space="0" w:color="auto"/>
                <w:bottom w:val="none" w:sz="0" w:space="0" w:color="auto"/>
                <w:right w:val="none" w:sz="0" w:space="0" w:color="auto"/>
              </w:divBdr>
            </w:div>
            <w:div w:id="1517577138">
              <w:marLeft w:val="0"/>
              <w:marRight w:val="0"/>
              <w:marTop w:val="0"/>
              <w:marBottom w:val="0"/>
              <w:divBdr>
                <w:top w:val="none" w:sz="0" w:space="0" w:color="auto"/>
                <w:left w:val="none" w:sz="0" w:space="0" w:color="auto"/>
                <w:bottom w:val="none" w:sz="0" w:space="0" w:color="auto"/>
                <w:right w:val="none" w:sz="0" w:space="0" w:color="auto"/>
              </w:divBdr>
            </w:div>
            <w:div w:id="948587976">
              <w:marLeft w:val="0"/>
              <w:marRight w:val="0"/>
              <w:marTop w:val="0"/>
              <w:marBottom w:val="0"/>
              <w:divBdr>
                <w:top w:val="none" w:sz="0" w:space="0" w:color="auto"/>
                <w:left w:val="none" w:sz="0" w:space="0" w:color="auto"/>
                <w:bottom w:val="none" w:sz="0" w:space="0" w:color="auto"/>
                <w:right w:val="none" w:sz="0" w:space="0" w:color="auto"/>
              </w:divBdr>
            </w:div>
            <w:div w:id="152063500">
              <w:marLeft w:val="0"/>
              <w:marRight w:val="0"/>
              <w:marTop w:val="0"/>
              <w:marBottom w:val="0"/>
              <w:divBdr>
                <w:top w:val="none" w:sz="0" w:space="0" w:color="auto"/>
                <w:left w:val="none" w:sz="0" w:space="0" w:color="auto"/>
                <w:bottom w:val="none" w:sz="0" w:space="0" w:color="auto"/>
                <w:right w:val="none" w:sz="0" w:space="0" w:color="auto"/>
              </w:divBdr>
            </w:div>
            <w:div w:id="932664625">
              <w:marLeft w:val="0"/>
              <w:marRight w:val="0"/>
              <w:marTop w:val="0"/>
              <w:marBottom w:val="0"/>
              <w:divBdr>
                <w:top w:val="none" w:sz="0" w:space="0" w:color="auto"/>
                <w:left w:val="none" w:sz="0" w:space="0" w:color="auto"/>
                <w:bottom w:val="none" w:sz="0" w:space="0" w:color="auto"/>
                <w:right w:val="none" w:sz="0" w:space="0" w:color="auto"/>
              </w:divBdr>
            </w:div>
            <w:div w:id="1396011428">
              <w:marLeft w:val="0"/>
              <w:marRight w:val="0"/>
              <w:marTop w:val="0"/>
              <w:marBottom w:val="0"/>
              <w:divBdr>
                <w:top w:val="none" w:sz="0" w:space="0" w:color="auto"/>
                <w:left w:val="none" w:sz="0" w:space="0" w:color="auto"/>
                <w:bottom w:val="none" w:sz="0" w:space="0" w:color="auto"/>
                <w:right w:val="none" w:sz="0" w:space="0" w:color="auto"/>
              </w:divBdr>
            </w:div>
            <w:div w:id="1224023728">
              <w:marLeft w:val="0"/>
              <w:marRight w:val="0"/>
              <w:marTop w:val="0"/>
              <w:marBottom w:val="0"/>
              <w:divBdr>
                <w:top w:val="none" w:sz="0" w:space="0" w:color="auto"/>
                <w:left w:val="none" w:sz="0" w:space="0" w:color="auto"/>
                <w:bottom w:val="none" w:sz="0" w:space="0" w:color="auto"/>
                <w:right w:val="none" w:sz="0" w:space="0" w:color="auto"/>
              </w:divBdr>
            </w:div>
            <w:div w:id="1221094978">
              <w:marLeft w:val="0"/>
              <w:marRight w:val="0"/>
              <w:marTop w:val="0"/>
              <w:marBottom w:val="0"/>
              <w:divBdr>
                <w:top w:val="none" w:sz="0" w:space="0" w:color="auto"/>
                <w:left w:val="none" w:sz="0" w:space="0" w:color="auto"/>
                <w:bottom w:val="none" w:sz="0" w:space="0" w:color="auto"/>
                <w:right w:val="none" w:sz="0" w:space="0" w:color="auto"/>
              </w:divBdr>
            </w:div>
            <w:div w:id="1935358010">
              <w:marLeft w:val="0"/>
              <w:marRight w:val="0"/>
              <w:marTop w:val="0"/>
              <w:marBottom w:val="0"/>
              <w:divBdr>
                <w:top w:val="none" w:sz="0" w:space="0" w:color="auto"/>
                <w:left w:val="none" w:sz="0" w:space="0" w:color="auto"/>
                <w:bottom w:val="none" w:sz="0" w:space="0" w:color="auto"/>
                <w:right w:val="none" w:sz="0" w:space="0" w:color="auto"/>
              </w:divBdr>
            </w:div>
            <w:div w:id="872425045">
              <w:marLeft w:val="0"/>
              <w:marRight w:val="0"/>
              <w:marTop w:val="0"/>
              <w:marBottom w:val="0"/>
              <w:divBdr>
                <w:top w:val="none" w:sz="0" w:space="0" w:color="auto"/>
                <w:left w:val="none" w:sz="0" w:space="0" w:color="auto"/>
                <w:bottom w:val="none" w:sz="0" w:space="0" w:color="auto"/>
                <w:right w:val="none" w:sz="0" w:space="0" w:color="auto"/>
              </w:divBdr>
            </w:div>
            <w:div w:id="426930978">
              <w:marLeft w:val="0"/>
              <w:marRight w:val="0"/>
              <w:marTop w:val="0"/>
              <w:marBottom w:val="0"/>
              <w:divBdr>
                <w:top w:val="none" w:sz="0" w:space="0" w:color="auto"/>
                <w:left w:val="none" w:sz="0" w:space="0" w:color="auto"/>
                <w:bottom w:val="none" w:sz="0" w:space="0" w:color="auto"/>
                <w:right w:val="none" w:sz="0" w:space="0" w:color="auto"/>
              </w:divBdr>
            </w:div>
            <w:div w:id="285310006">
              <w:marLeft w:val="0"/>
              <w:marRight w:val="0"/>
              <w:marTop w:val="0"/>
              <w:marBottom w:val="0"/>
              <w:divBdr>
                <w:top w:val="none" w:sz="0" w:space="0" w:color="auto"/>
                <w:left w:val="none" w:sz="0" w:space="0" w:color="auto"/>
                <w:bottom w:val="none" w:sz="0" w:space="0" w:color="auto"/>
                <w:right w:val="none" w:sz="0" w:space="0" w:color="auto"/>
              </w:divBdr>
            </w:div>
            <w:div w:id="1619944477">
              <w:marLeft w:val="0"/>
              <w:marRight w:val="0"/>
              <w:marTop w:val="0"/>
              <w:marBottom w:val="0"/>
              <w:divBdr>
                <w:top w:val="none" w:sz="0" w:space="0" w:color="auto"/>
                <w:left w:val="none" w:sz="0" w:space="0" w:color="auto"/>
                <w:bottom w:val="none" w:sz="0" w:space="0" w:color="auto"/>
                <w:right w:val="none" w:sz="0" w:space="0" w:color="auto"/>
              </w:divBdr>
            </w:div>
            <w:div w:id="1666201793">
              <w:marLeft w:val="0"/>
              <w:marRight w:val="0"/>
              <w:marTop w:val="0"/>
              <w:marBottom w:val="0"/>
              <w:divBdr>
                <w:top w:val="none" w:sz="0" w:space="0" w:color="auto"/>
                <w:left w:val="none" w:sz="0" w:space="0" w:color="auto"/>
                <w:bottom w:val="none" w:sz="0" w:space="0" w:color="auto"/>
                <w:right w:val="none" w:sz="0" w:space="0" w:color="auto"/>
              </w:divBdr>
            </w:div>
            <w:div w:id="1435441012">
              <w:marLeft w:val="0"/>
              <w:marRight w:val="0"/>
              <w:marTop w:val="0"/>
              <w:marBottom w:val="0"/>
              <w:divBdr>
                <w:top w:val="none" w:sz="0" w:space="0" w:color="auto"/>
                <w:left w:val="none" w:sz="0" w:space="0" w:color="auto"/>
                <w:bottom w:val="none" w:sz="0" w:space="0" w:color="auto"/>
                <w:right w:val="none" w:sz="0" w:space="0" w:color="auto"/>
              </w:divBdr>
            </w:div>
            <w:div w:id="1264193697">
              <w:marLeft w:val="0"/>
              <w:marRight w:val="0"/>
              <w:marTop w:val="0"/>
              <w:marBottom w:val="0"/>
              <w:divBdr>
                <w:top w:val="none" w:sz="0" w:space="0" w:color="auto"/>
                <w:left w:val="none" w:sz="0" w:space="0" w:color="auto"/>
                <w:bottom w:val="none" w:sz="0" w:space="0" w:color="auto"/>
                <w:right w:val="none" w:sz="0" w:space="0" w:color="auto"/>
              </w:divBdr>
            </w:div>
            <w:div w:id="180898985">
              <w:marLeft w:val="0"/>
              <w:marRight w:val="0"/>
              <w:marTop w:val="0"/>
              <w:marBottom w:val="0"/>
              <w:divBdr>
                <w:top w:val="none" w:sz="0" w:space="0" w:color="auto"/>
                <w:left w:val="none" w:sz="0" w:space="0" w:color="auto"/>
                <w:bottom w:val="none" w:sz="0" w:space="0" w:color="auto"/>
                <w:right w:val="none" w:sz="0" w:space="0" w:color="auto"/>
              </w:divBdr>
            </w:div>
            <w:div w:id="45418615">
              <w:marLeft w:val="0"/>
              <w:marRight w:val="0"/>
              <w:marTop w:val="0"/>
              <w:marBottom w:val="0"/>
              <w:divBdr>
                <w:top w:val="none" w:sz="0" w:space="0" w:color="auto"/>
                <w:left w:val="none" w:sz="0" w:space="0" w:color="auto"/>
                <w:bottom w:val="none" w:sz="0" w:space="0" w:color="auto"/>
                <w:right w:val="none" w:sz="0" w:space="0" w:color="auto"/>
              </w:divBdr>
            </w:div>
            <w:div w:id="1513296354">
              <w:marLeft w:val="0"/>
              <w:marRight w:val="0"/>
              <w:marTop w:val="0"/>
              <w:marBottom w:val="0"/>
              <w:divBdr>
                <w:top w:val="none" w:sz="0" w:space="0" w:color="auto"/>
                <w:left w:val="none" w:sz="0" w:space="0" w:color="auto"/>
                <w:bottom w:val="none" w:sz="0" w:space="0" w:color="auto"/>
                <w:right w:val="none" w:sz="0" w:space="0" w:color="auto"/>
              </w:divBdr>
            </w:div>
            <w:div w:id="421681901">
              <w:marLeft w:val="0"/>
              <w:marRight w:val="0"/>
              <w:marTop w:val="0"/>
              <w:marBottom w:val="0"/>
              <w:divBdr>
                <w:top w:val="none" w:sz="0" w:space="0" w:color="auto"/>
                <w:left w:val="none" w:sz="0" w:space="0" w:color="auto"/>
                <w:bottom w:val="none" w:sz="0" w:space="0" w:color="auto"/>
                <w:right w:val="none" w:sz="0" w:space="0" w:color="auto"/>
              </w:divBdr>
            </w:div>
            <w:div w:id="1214583867">
              <w:marLeft w:val="0"/>
              <w:marRight w:val="0"/>
              <w:marTop w:val="0"/>
              <w:marBottom w:val="0"/>
              <w:divBdr>
                <w:top w:val="none" w:sz="0" w:space="0" w:color="auto"/>
                <w:left w:val="none" w:sz="0" w:space="0" w:color="auto"/>
                <w:bottom w:val="none" w:sz="0" w:space="0" w:color="auto"/>
                <w:right w:val="none" w:sz="0" w:space="0" w:color="auto"/>
              </w:divBdr>
            </w:div>
            <w:div w:id="577372320">
              <w:marLeft w:val="0"/>
              <w:marRight w:val="0"/>
              <w:marTop w:val="0"/>
              <w:marBottom w:val="0"/>
              <w:divBdr>
                <w:top w:val="none" w:sz="0" w:space="0" w:color="auto"/>
                <w:left w:val="none" w:sz="0" w:space="0" w:color="auto"/>
                <w:bottom w:val="none" w:sz="0" w:space="0" w:color="auto"/>
                <w:right w:val="none" w:sz="0" w:space="0" w:color="auto"/>
              </w:divBdr>
            </w:div>
            <w:div w:id="148861931">
              <w:marLeft w:val="0"/>
              <w:marRight w:val="0"/>
              <w:marTop w:val="0"/>
              <w:marBottom w:val="0"/>
              <w:divBdr>
                <w:top w:val="none" w:sz="0" w:space="0" w:color="auto"/>
                <w:left w:val="none" w:sz="0" w:space="0" w:color="auto"/>
                <w:bottom w:val="none" w:sz="0" w:space="0" w:color="auto"/>
                <w:right w:val="none" w:sz="0" w:space="0" w:color="auto"/>
              </w:divBdr>
            </w:div>
            <w:div w:id="899250562">
              <w:marLeft w:val="0"/>
              <w:marRight w:val="0"/>
              <w:marTop w:val="0"/>
              <w:marBottom w:val="0"/>
              <w:divBdr>
                <w:top w:val="none" w:sz="0" w:space="0" w:color="auto"/>
                <w:left w:val="none" w:sz="0" w:space="0" w:color="auto"/>
                <w:bottom w:val="none" w:sz="0" w:space="0" w:color="auto"/>
                <w:right w:val="none" w:sz="0" w:space="0" w:color="auto"/>
              </w:divBdr>
            </w:div>
            <w:div w:id="457988822">
              <w:marLeft w:val="0"/>
              <w:marRight w:val="0"/>
              <w:marTop w:val="0"/>
              <w:marBottom w:val="0"/>
              <w:divBdr>
                <w:top w:val="none" w:sz="0" w:space="0" w:color="auto"/>
                <w:left w:val="none" w:sz="0" w:space="0" w:color="auto"/>
                <w:bottom w:val="none" w:sz="0" w:space="0" w:color="auto"/>
                <w:right w:val="none" w:sz="0" w:space="0" w:color="auto"/>
              </w:divBdr>
            </w:div>
            <w:div w:id="1968856676">
              <w:marLeft w:val="0"/>
              <w:marRight w:val="0"/>
              <w:marTop w:val="0"/>
              <w:marBottom w:val="0"/>
              <w:divBdr>
                <w:top w:val="none" w:sz="0" w:space="0" w:color="auto"/>
                <w:left w:val="none" w:sz="0" w:space="0" w:color="auto"/>
                <w:bottom w:val="none" w:sz="0" w:space="0" w:color="auto"/>
                <w:right w:val="none" w:sz="0" w:space="0" w:color="auto"/>
              </w:divBdr>
            </w:div>
            <w:div w:id="1339650074">
              <w:marLeft w:val="0"/>
              <w:marRight w:val="0"/>
              <w:marTop w:val="0"/>
              <w:marBottom w:val="0"/>
              <w:divBdr>
                <w:top w:val="none" w:sz="0" w:space="0" w:color="auto"/>
                <w:left w:val="none" w:sz="0" w:space="0" w:color="auto"/>
                <w:bottom w:val="none" w:sz="0" w:space="0" w:color="auto"/>
                <w:right w:val="none" w:sz="0" w:space="0" w:color="auto"/>
              </w:divBdr>
            </w:div>
            <w:div w:id="840896387">
              <w:marLeft w:val="0"/>
              <w:marRight w:val="0"/>
              <w:marTop w:val="0"/>
              <w:marBottom w:val="0"/>
              <w:divBdr>
                <w:top w:val="none" w:sz="0" w:space="0" w:color="auto"/>
                <w:left w:val="none" w:sz="0" w:space="0" w:color="auto"/>
                <w:bottom w:val="none" w:sz="0" w:space="0" w:color="auto"/>
                <w:right w:val="none" w:sz="0" w:space="0" w:color="auto"/>
              </w:divBdr>
            </w:div>
            <w:div w:id="751314500">
              <w:marLeft w:val="0"/>
              <w:marRight w:val="0"/>
              <w:marTop w:val="0"/>
              <w:marBottom w:val="0"/>
              <w:divBdr>
                <w:top w:val="none" w:sz="0" w:space="0" w:color="auto"/>
                <w:left w:val="none" w:sz="0" w:space="0" w:color="auto"/>
                <w:bottom w:val="none" w:sz="0" w:space="0" w:color="auto"/>
                <w:right w:val="none" w:sz="0" w:space="0" w:color="auto"/>
              </w:divBdr>
            </w:div>
            <w:div w:id="529536999">
              <w:marLeft w:val="0"/>
              <w:marRight w:val="0"/>
              <w:marTop w:val="0"/>
              <w:marBottom w:val="0"/>
              <w:divBdr>
                <w:top w:val="none" w:sz="0" w:space="0" w:color="auto"/>
                <w:left w:val="none" w:sz="0" w:space="0" w:color="auto"/>
                <w:bottom w:val="none" w:sz="0" w:space="0" w:color="auto"/>
                <w:right w:val="none" w:sz="0" w:space="0" w:color="auto"/>
              </w:divBdr>
            </w:div>
            <w:div w:id="1995908885">
              <w:marLeft w:val="0"/>
              <w:marRight w:val="0"/>
              <w:marTop w:val="0"/>
              <w:marBottom w:val="0"/>
              <w:divBdr>
                <w:top w:val="none" w:sz="0" w:space="0" w:color="auto"/>
                <w:left w:val="none" w:sz="0" w:space="0" w:color="auto"/>
                <w:bottom w:val="none" w:sz="0" w:space="0" w:color="auto"/>
                <w:right w:val="none" w:sz="0" w:space="0" w:color="auto"/>
              </w:divBdr>
            </w:div>
            <w:div w:id="1709984050">
              <w:marLeft w:val="0"/>
              <w:marRight w:val="0"/>
              <w:marTop w:val="0"/>
              <w:marBottom w:val="0"/>
              <w:divBdr>
                <w:top w:val="none" w:sz="0" w:space="0" w:color="auto"/>
                <w:left w:val="none" w:sz="0" w:space="0" w:color="auto"/>
                <w:bottom w:val="none" w:sz="0" w:space="0" w:color="auto"/>
                <w:right w:val="none" w:sz="0" w:space="0" w:color="auto"/>
              </w:divBdr>
            </w:div>
            <w:div w:id="871649451">
              <w:marLeft w:val="0"/>
              <w:marRight w:val="0"/>
              <w:marTop w:val="0"/>
              <w:marBottom w:val="0"/>
              <w:divBdr>
                <w:top w:val="none" w:sz="0" w:space="0" w:color="auto"/>
                <w:left w:val="none" w:sz="0" w:space="0" w:color="auto"/>
                <w:bottom w:val="none" w:sz="0" w:space="0" w:color="auto"/>
                <w:right w:val="none" w:sz="0" w:space="0" w:color="auto"/>
              </w:divBdr>
            </w:div>
            <w:div w:id="1325663566">
              <w:marLeft w:val="0"/>
              <w:marRight w:val="0"/>
              <w:marTop w:val="0"/>
              <w:marBottom w:val="0"/>
              <w:divBdr>
                <w:top w:val="none" w:sz="0" w:space="0" w:color="auto"/>
                <w:left w:val="none" w:sz="0" w:space="0" w:color="auto"/>
                <w:bottom w:val="none" w:sz="0" w:space="0" w:color="auto"/>
                <w:right w:val="none" w:sz="0" w:space="0" w:color="auto"/>
              </w:divBdr>
            </w:div>
            <w:div w:id="246311448">
              <w:marLeft w:val="0"/>
              <w:marRight w:val="0"/>
              <w:marTop w:val="0"/>
              <w:marBottom w:val="0"/>
              <w:divBdr>
                <w:top w:val="none" w:sz="0" w:space="0" w:color="auto"/>
                <w:left w:val="none" w:sz="0" w:space="0" w:color="auto"/>
                <w:bottom w:val="none" w:sz="0" w:space="0" w:color="auto"/>
                <w:right w:val="none" w:sz="0" w:space="0" w:color="auto"/>
              </w:divBdr>
            </w:div>
            <w:div w:id="855996611">
              <w:marLeft w:val="0"/>
              <w:marRight w:val="0"/>
              <w:marTop w:val="0"/>
              <w:marBottom w:val="0"/>
              <w:divBdr>
                <w:top w:val="none" w:sz="0" w:space="0" w:color="auto"/>
                <w:left w:val="none" w:sz="0" w:space="0" w:color="auto"/>
                <w:bottom w:val="none" w:sz="0" w:space="0" w:color="auto"/>
                <w:right w:val="none" w:sz="0" w:space="0" w:color="auto"/>
              </w:divBdr>
            </w:div>
            <w:div w:id="263346716">
              <w:marLeft w:val="0"/>
              <w:marRight w:val="0"/>
              <w:marTop w:val="0"/>
              <w:marBottom w:val="0"/>
              <w:divBdr>
                <w:top w:val="none" w:sz="0" w:space="0" w:color="auto"/>
                <w:left w:val="none" w:sz="0" w:space="0" w:color="auto"/>
                <w:bottom w:val="none" w:sz="0" w:space="0" w:color="auto"/>
                <w:right w:val="none" w:sz="0" w:space="0" w:color="auto"/>
              </w:divBdr>
            </w:div>
            <w:div w:id="1959069717">
              <w:marLeft w:val="0"/>
              <w:marRight w:val="0"/>
              <w:marTop w:val="0"/>
              <w:marBottom w:val="0"/>
              <w:divBdr>
                <w:top w:val="none" w:sz="0" w:space="0" w:color="auto"/>
                <w:left w:val="none" w:sz="0" w:space="0" w:color="auto"/>
                <w:bottom w:val="none" w:sz="0" w:space="0" w:color="auto"/>
                <w:right w:val="none" w:sz="0" w:space="0" w:color="auto"/>
              </w:divBdr>
            </w:div>
            <w:div w:id="338823210">
              <w:marLeft w:val="0"/>
              <w:marRight w:val="0"/>
              <w:marTop w:val="0"/>
              <w:marBottom w:val="0"/>
              <w:divBdr>
                <w:top w:val="none" w:sz="0" w:space="0" w:color="auto"/>
                <w:left w:val="none" w:sz="0" w:space="0" w:color="auto"/>
                <w:bottom w:val="none" w:sz="0" w:space="0" w:color="auto"/>
                <w:right w:val="none" w:sz="0" w:space="0" w:color="auto"/>
              </w:divBdr>
            </w:div>
            <w:div w:id="1024139653">
              <w:marLeft w:val="0"/>
              <w:marRight w:val="0"/>
              <w:marTop w:val="0"/>
              <w:marBottom w:val="0"/>
              <w:divBdr>
                <w:top w:val="none" w:sz="0" w:space="0" w:color="auto"/>
                <w:left w:val="none" w:sz="0" w:space="0" w:color="auto"/>
                <w:bottom w:val="none" w:sz="0" w:space="0" w:color="auto"/>
                <w:right w:val="none" w:sz="0" w:space="0" w:color="auto"/>
              </w:divBdr>
            </w:div>
            <w:div w:id="1943031635">
              <w:marLeft w:val="0"/>
              <w:marRight w:val="0"/>
              <w:marTop w:val="0"/>
              <w:marBottom w:val="0"/>
              <w:divBdr>
                <w:top w:val="none" w:sz="0" w:space="0" w:color="auto"/>
                <w:left w:val="none" w:sz="0" w:space="0" w:color="auto"/>
                <w:bottom w:val="none" w:sz="0" w:space="0" w:color="auto"/>
                <w:right w:val="none" w:sz="0" w:space="0" w:color="auto"/>
              </w:divBdr>
            </w:div>
            <w:div w:id="1290820006">
              <w:marLeft w:val="0"/>
              <w:marRight w:val="0"/>
              <w:marTop w:val="0"/>
              <w:marBottom w:val="0"/>
              <w:divBdr>
                <w:top w:val="none" w:sz="0" w:space="0" w:color="auto"/>
                <w:left w:val="none" w:sz="0" w:space="0" w:color="auto"/>
                <w:bottom w:val="none" w:sz="0" w:space="0" w:color="auto"/>
                <w:right w:val="none" w:sz="0" w:space="0" w:color="auto"/>
              </w:divBdr>
            </w:div>
            <w:div w:id="1480340294">
              <w:marLeft w:val="0"/>
              <w:marRight w:val="0"/>
              <w:marTop w:val="0"/>
              <w:marBottom w:val="0"/>
              <w:divBdr>
                <w:top w:val="none" w:sz="0" w:space="0" w:color="auto"/>
                <w:left w:val="none" w:sz="0" w:space="0" w:color="auto"/>
                <w:bottom w:val="none" w:sz="0" w:space="0" w:color="auto"/>
                <w:right w:val="none" w:sz="0" w:space="0" w:color="auto"/>
              </w:divBdr>
            </w:div>
            <w:div w:id="194467129">
              <w:marLeft w:val="0"/>
              <w:marRight w:val="0"/>
              <w:marTop w:val="0"/>
              <w:marBottom w:val="0"/>
              <w:divBdr>
                <w:top w:val="none" w:sz="0" w:space="0" w:color="auto"/>
                <w:left w:val="none" w:sz="0" w:space="0" w:color="auto"/>
                <w:bottom w:val="none" w:sz="0" w:space="0" w:color="auto"/>
                <w:right w:val="none" w:sz="0" w:space="0" w:color="auto"/>
              </w:divBdr>
            </w:div>
            <w:div w:id="2065830298">
              <w:marLeft w:val="0"/>
              <w:marRight w:val="0"/>
              <w:marTop w:val="0"/>
              <w:marBottom w:val="0"/>
              <w:divBdr>
                <w:top w:val="none" w:sz="0" w:space="0" w:color="auto"/>
                <w:left w:val="none" w:sz="0" w:space="0" w:color="auto"/>
                <w:bottom w:val="none" w:sz="0" w:space="0" w:color="auto"/>
                <w:right w:val="none" w:sz="0" w:space="0" w:color="auto"/>
              </w:divBdr>
            </w:div>
            <w:div w:id="1093824372">
              <w:marLeft w:val="0"/>
              <w:marRight w:val="0"/>
              <w:marTop w:val="0"/>
              <w:marBottom w:val="0"/>
              <w:divBdr>
                <w:top w:val="none" w:sz="0" w:space="0" w:color="auto"/>
                <w:left w:val="none" w:sz="0" w:space="0" w:color="auto"/>
                <w:bottom w:val="none" w:sz="0" w:space="0" w:color="auto"/>
                <w:right w:val="none" w:sz="0" w:space="0" w:color="auto"/>
              </w:divBdr>
            </w:div>
            <w:div w:id="1404255782">
              <w:marLeft w:val="0"/>
              <w:marRight w:val="0"/>
              <w:marTop w:val="0"/>
              <w:marBottom w:val="0"/>
              <w:divBdr>
                <w:top w:val="none" w:sz="0" w:space="0" w:color="auto"/>
                <w:left w:val="none" w:sz="0" w:space="0" w:color="auto"/>
                <w:bottom w:val="none" w:sz="0" w:space="0" w:color="auto"/>
                <w:right w:val="none" w:sz="0" w:space="0" w:color="auto"/>
              </w:divBdr>
            </w:div>
            <w:div w:id="1114330876">
              <w:marLeft w:val="0"/>
              <w:marRight w:val="0"/>
              <w:marTop w:val="0"/>
              <w:marBottom w:val="0"/>
              <w:divBdr>
                <w:top w:val="none" w:sz="0" w:space="0" w:color="auto"/>
                <w:left w:val="none" w:sz="0" w:space="0" w:color="auto"/>
                <w:bottom w:val="none" w:sz="0" w:space="0" w:color="auto"/>
                <w:right w:val="none" w:sz="0" w:space="0" w:color="auto"/>
              </w:divBdr>
            </w:div>
            <w:div w:id="421144067">
              <w:marLeft w:val="0"/>
              <w:marRight w:val="0"/>
              <w:marTop w:val="0"/>
              <w:marBottom w:val="0"/>
              <w:divBdr>
                <w:top w:val="none" w:sz="0" w:space="0" w:color="auto"/>
                <w:left w:val="none" w:sz="0" w:space="0" w:color="auto"/>
                <w:bottom w:val="none" w:sz="0" w:space="0" w:color="auto"/>
                <w:right w:val="none" w:sz="0" w:space="0" w:color="auto"/>
              </w:divBdr>
            </w:div>
            <w:div w:id="1713534796">
              <w:marLeft w:val="0"/>
              <w:marRight w:val="0"/>
              <w:marTop w:val="0"/>
              <w:marBottom w:val="0"/>
              <w:divBdr>
                <w:top w:val="none" w:sz="0" w:space="0" w:color="auto"/>
                <w:left w:val="none" w:sz="0" w:space="0" w:color="auto"/>
                <w:bottom w:val="none" w:sz="0" w:space="0" w:color="auto"/>
                <w:right w:val="none" w:sz="0" w:space="0" w:color="auto"/>
              </w:divBdr>
            </w:div>
            <w:div w:id="1267957300">
              <w:marLeft w:val="0"/>
              <w:marRight w:val="0"/>
              <w:marTop w:val="0"/>
              <w:marBottom w:val="0"/>
              <w:divBdr>
                <w:top w:val="none" w:sz="0" w:space="0" w:color="auto"/>
                <w:left w:val="none" w:sz="0" w:space="0" w:color="auto"/>
                <w:bottom w:val="none" w:sz="0" w:space="0" w:color="auto"/>
                <w:right w:val="none" w:sz="0" w:space="0" w:color="auto"/>
              </w:divBdr>
            </w:div>
            <w:div w:id="756756283">
              <w:marLeft w:val="0"/>
              <w:marRight w:val="0"/>
              <w:marTop w:val="0"/>
              <w:marBottom w:val="0"/>
              <w:divBdr>
                <w:top w:val="none" w:sz="0" w:space="0" w:color="auto"/>
                <w:left w:val="none" w:sz="0" w:space="0" w:color="auto"/>
                <w:bottom w:val="none" w:sz="0" w:space="0" w:color="auto"/>
                <w:right w:val="none" w:sz="0" w:space="0" w:color="auto"/>
              </w:divBdr>
            </w:div>
            <w:div w:id="2085371810">
              <w:marLeft w:val="0"/>
              <w:marRight w:val="0"/>
              <w:marTop w:val="0"/>
              <w:marBottom w:val="0"/>
              <w:divBdr>
                <w:top w:val="none" w:sz="0" w:space="0" w:color="auto"/>
                <w:left w:val="none" w:sz="0" w:space="0" w:color="auto"/>
                <w:bottom w:val="none" w:sz="0" w:space="0" w:color="auto"/>
                <w:right w:val="none" w:sz="0" w:space="0" w:color="auto"/>
              </w:divBdr>
            </w:div>
            <w:div w:id="1088768956">
              <w:marLeft w:val="0"/>
              <w:marRight w:val="0"/>
              <w:marTop w:val="0"/>
              <w:marBottom w:val="0"/>
              <w:divBdr>
                <w:top w:val="none" w:sz="0" w:space="0" w:color="auto"/>
                <w:left w:val="none" w:sz="0" w:space="0" w:color="auto"/>
                <w:bottom w:val="none" w:sz="0" w:space="0" w:color="auto"/>
                <w:right w:val="none" w:sz="0" w:space="0" w:color="auto"/>
              </w:divBdr>
            </w:div>
            <w:div w:id="2136288747">
              <w:marLeft w:val="0"/>
              <w:marRight w:val="0"/>
              <w:marTop w:val="0"/>
              <w:marBottom w:val="0"/>
              <w:divBdr>
                <w:top w:val="none" w:sz="0" w:space="0" w:color="auto"/>
                <w:left w:val="none" w:sz="0" w:space="0" w:color="auto"/>
                <w:bottom w:val="none" w:sz="0" w:space="0" w:color="auto"/>
                <w:right w:val="none" w:sz="0" w:space="0" w:color="auto"/>
              </w:divBdr>
            </w:div>
            <w:div w:id="539590583">
              <w:marLeft w:val="0"/>
              <w:marRight w:val="0"/>
              <w:marTop w:val="0"/>
              <w:marBottom w:val="0"/>
              <w:divBdr>
                <w:top w:val="none" w:sz="0" w:space="0" w:color="auto"/>
                <w:left w:val="none" w:sz="0" w:space="0" w:color="auto"/>
                <w:bottom w:val="none" w:sz="0" w:space="0" w:color="auto"/>
                <w:right w:val="none" w:sz="0" w:space="0" w:color="auto"/>
              </w:divBdr>
            </w:div>
            <w:div w:id="860246602">
              <w:marLeft w:val="0"/>
              <w:marRight w:val="0"/>
              <w:marTop w:val="0"/>
              <w:marBottom w:val="0"/>
              <w:divBdr>
                <w:top w:val="none" w:sz="0" w:space="0" w:color="auto"/>
                <w:left w:val="none" w:sz="0" w:space="0" w:color="auto"/>
                <w:bottom w:val="none" w:sz="0" w:space="0" w:color="auto"/>
                <w:right w:val="none" w:sz="0" w:space="0" w:color="auto"/>
              </w:divBdr>
            </w:div>
            <w:div w:id="124661366">
              <w:marLeft w:val="0"/>
              <w:marRight w:val="0"/>
              <w:marTop w:val="0"/>
              <w:marBottom w:val="0"/>
              <w:divBdr>
                <w:top w:val="none" w:sz="0" w:space="0" w:color="auto"/>
                <w:left w:val="none" w:sz="0" w:space="0" w:color="auto"/>
                <w:bottom w:val="none" w:sz="0" w:space="0" w:color="auto"/>
                <w:right w:val="none" w:sz="0" w:space="0" w:color="auto"/>
              </w:divBdr>
            </w:div>
            <w:div w:id="206838109">
              <w:marLeft w:val="0"/>
              <w:marRight w:val="0"/>
              <w:marTop w:val="0"/>
              <w:marBottom w:val="0"/>
              <w:divBdr>
                <w:top w:val="none" w:sz="0" w:space="0" w:color="auto"/>
                <w:left w:val="none" w:sz="0" w:space="0" w:color="auto"/>
                <w:bottom w:val="none" w:sz="0" w:space="0" w:color="auto"/>
                <w:right w:val="none" w:sz="0" w:space="0" w:color="auto"/>
              </w:divBdr>
            </w:div>
            <w:div w:id="32192310">
              <w:marLeft w:val="0"/>
              <w:marRight w:val="0"/>
              <w:marTop w:val="0"/>
              <w:marBottom w:val="0"/>
              <w:divBdr>
                <w:top w:val="none" w:sz="0" w:space="0" w:color="auto"/>
                <w:left w:val="none" w:sz="0" w:space="0" w:color="auto"/>
                <w:bottom w:val="none" w:sz="0" w:space="0" w:color="auto"/>
                <w:right w:val="none" w:sz="0" w:space="0" w:color="auto"/>
              </w:divBdr>
            </w:div>
            <w:div w:id="789082354">
              <w:marLeft w:val="0"/>
              <w:marRight w:val="0"/>
              <w:marTop w:val="0"/>
              <w:marBottom w:val="0"/>
              <w:divBdr>
                <w:top w:val="none" w:sz="0" w:space="0" w:color="auto"/>
                <w:left w:val="none" w:sz="0" w:space="0" w:color="auto"/>
                <w:bottom w:val="none" w:sz="0" w:space="0" w:color="auto"/>
                <w:right w:val="none" w:sz="0" w:space="0" w:color="auto"/>
              </w:divBdr>
            </w:div>
            <w:div w:id="724718538">
              <w:marLeft w:val="0"/>
              <w:marRight w:val="0"/>
              <w:marTop w:val="0"/>
              <w:marBottom w:val="0"/>
              <w:divBdr>
                <w:top w:val="none" w:sz="0" w:space="0" w:color="auto"/>
                <w:left w:val="none" w:sz="0" w:space="0" w:color="auto"/>
                <w:bottom w:val="none" w:sz="0" w:space="0" w:color="auto"/>
                <w:right w:val="none" w:sz="0" w:space="0" w:color="auto"/>
              </w:divBdr>
            </w:div>
            <w:div w:id="513685700">
              <w:marLeft w:val="0"/>
              <w:marRight w:val="0"/>
              <w:marTop w:val="0"/>
              <w:marBottom w:val="0"/>
              <w:divBdr>
                <w:top w:val="none" w:sz="0" w:space="0" w:color="auto"/>
                <w:left w:val="none" w:sz="0" w:space="0" w:color="auto"/>
                <w:bottom w:val="none" w:sz="0" w:space="0" w:color="auto"/>
                <w:right w:val="none" w:sz="0" w:space="0" w:color="auto"/>
              </w:divBdr>
            </w:div>
            <w:div w:id="1052734882">
              <w:marLeft w:val="0"/>
              <w:marRight w:val="0"/>
              <w:marTop w:val="0"/>
              <w:marBottom w:val="0"/>
              <w:divBdr>
                <w:top w:val="none" w:sz="0" w:space="0" w:color="auto"/>
                <w:left w:val="none" w:sz="0" w:space="0" w:color="auto"/>
                <w:bottom w:val="none" w:sz="0" w:space="0" w:color="auto"/>
                <w:right w:val="none" w:sz="0" w:space="0" w:color="auto"/>
              </w:divBdr>
            </w:div>
            <w:div w:id="2119449508">
              <w:marLeft w:val="0"/>
              <w:marRight w:val="0"/>
              <w:marTop w:val="0"/>
              <w:marBottom w:val="0"/>
              <w:divBdr>
                <w:top w:val="none" w:sz="0" w:space="0" w:color="auto"/>
                <w:left w:val="none" w:sz="0" w:space="0" w:color="auto"/>
                <w:bottom w:val="none" w:sz="0" w:space="0" w:color="auto"/>
                <w:right w:val="none" w:sz="0" w:space="0" w:color="auto"/>
              </w:divBdr>
            </w:div>
            <w:div w:id="473059093">
              <w:marLeft w:val="0"/>
              <w:marRight w:val="0"/>
              <w:marTop w:val="0"/>
              <w:marBottom w:val="0"/>
              <w:divBdr>
                <w:top w:val="none" w:sz="0" w:space="0" w:color="auto"/>
                <w:left w:val="none" w:sz="0" w:space="0" w:color="auto"/>
                <w:bottom w:val="none" w:sz="0" w:space="0" w:color="auto"/>
                <w:right w:val="none" w:sz="0" w:space="0" w:color="auto"/>
              </w:divBdr>
            </w:div>
            <w:div w:id="185365191">
              <w:marLeft w:val="0"/>
              <w:marRight w:val="0"/>
              <w:marTop w:val="0"/>
              <w:marBottom w:val="0"/>
              <w:divBdr>
                <w:top w:val="none" w:sz="0" w:space="0" w:color="auto"/>
                <w:left w:val="none" w:sz="0" w:space="0" w:color="auto"/>
                <w:bottom w:val="none" w:sz="0" w:space="0" w:color="auto"/>
                <w:right w:val="none" w:sz="0" w:space="0" w:color="auto"/>
              </w:divBdr>
            </w:div>
            <w:div w:id="1402629919">
              <w:marLeft w:val="0"/>
              <w:marRight w:val="0"/>
              <w:marTop w:val="0"/>
              <w:marBottom w:val="0"/>
              <w:divBdr>
                <w:top w:val="none" w:sz="0" w:space="0" w:color="auto"/>
                <w:left w:val="none" w:sz="0" w:space="0" w:color="auto"/>
                <w:bottom w:val="none" w:sz="0" w:space="0" w:color="auto"/>
                <w:right w:val="none" w:sz="0" w:space="0" w:color="auto"/>
              </w:divBdr>
            </w:div>
            <w:div w:id="636884576">
              <w:marLeft w:val="0"/>
              <w:marRight w:val="0"/>
              <w:marTop w:val="0"/>
              <w:marBottom w:val="0"/>
              <w:divBdr>
                <w:top w:val="none" w:sz="0" w:space="0" w:color="auto"/>
                <w:left w:val="none" w:sz="0" w:space="0" w:color="auto"/>
                <w:bottom w:val="none" w:sz="0" w:space="0" w:color="auto"/>
                <w:right w:val="none" w:sz="0" w:space="0" w:color="auto"/>
              </w:divBdr>
            </w:div>
            <w:div w:id="1637754052">
              <w:marLeft w:val="0"/>
              <w:marRight w:val="0"/>
              <w:marTop w:val="0"/>
              <w:marBottom w:val="0"/>
              <w:divBdr>
                <w:top w:val="none" w:sz="0" w:space="0" w:color="auto"/>
                <w:left w:val="none" w:sz="0" w:space="0" w:color="auto"/>
                <w:bottom w:val="none" w:sz="0" w:space="0" w:color="auto"/>
                <w:right w:val="none" w:sz="0" w:space="0" w:color="auto"/>
              </w:divBdr>
            </w:div>
            <w:div w:id="179514274">
              <w:marLeft w:val="0"/>
              <w:marRight w:val="0"/>
              <w:marTop w:val="0"/>
              <w:marBottom w:val="0"/>
              <w:divBdr>
                <w:top w:val="none" w:sz="0" w:space="0" w:color="auto"/>
                <w:left w:val="none" w:sz="0" w:space="0" w:color="auto"/>
                <w:bottom w:val="none" w:sz="0" w:space="0" w:color="auto"/>
                <w:right w:val="none" w:sz="0" w:space="0" w:color="auto"/>
              </w:divBdr>
            </w:div>
            <w:div w:id="2100713816">
              <w:marLeft w:val="0"/>
              <w:marRight w:val="0"/>
              <w:marTop w:val="0"/>
              <w:marBottom w:val="0"/>
              <w:divBdr>
                <w:top w:val="none" w:sz="0" w:space="0" w:color="auto"/>
                <w:left w:val="none" w:sz="0" w:space="0" w:color="auto"/>
                <w:bottom w:val="none" w:sz="0" w:space="0" w:color="auto"/>
                <w:right w:val="none" w:sz="0" w:space="0" w:color="auto"/>
              </w:divBdr>
            </w:div>
            <w:div w:id="877352850">
              <w:marLeft w:val="0"/>
              <w:marRight w:val="0"/>
              <w:marTop w:val="0"/>
              <w:marBottom w:val="0"/>
              <w:divBdr>
                <w:top w:val="none" w:sz="0" w:space="0" w:color="auto"/>
                <w:left w:val="none" w:sz="0" w:space="0" w:color="auto"/>
                <w:bottom w:val="none" w:sz="0" w:space="0" w:color="auto"/>
                <w:right w:val="none" w:sz="0" w:space="0" w:color="auto"/>
              </w:divBdr>
            </w:div>
            <w:div w:id="207232219">
              <w:marLeft w:val="0"/>
              <w:marRight w:val="0"/>
              <w:marTop w:val="0"/>
              <w:marBottom w:val="0"/>
              <w:divBdr>
                <w:top w:val="none" w:sz="0" w:space="0" w:color="auto"/>
                <w:left w:val="none" w:sz="0" w:space="0" w:color="auto"/>
                <w:bottom w:val="none" w:sz="0" w:space="0" w:color="auto"/>
                <w:right w:val="none" w:sz="0" w:space="0" w:color="auto"/>
              </w:divBdr>
            </w:div>
            <w:div w:id="106854766">
              <w:marLeft w:val="0"/>
              <w:marRight w:val="0"/>
              <w:marTop w:val="0"/>
              <w:marBottom w:val="0"/>
              <w:divBdr>
                <w:top w:val="none" w:sz="0" w:space="0" w:color="auto"/>
                <w:left w:val="none" w:sz="0" w:space="0" w:color="auto"/>
                <w:bottom w:val="none" w:sz="0" w:space="0" w:color="auto"/>
                <w:right w:val="none" w:sz="0" w:space="0" w:color="auto"/>
              </w:divBdr>
            </w:div>
            <w:div w:id="575287166">
              <w:marLeft w:val="0"/>
              <w:marRight w:val="0"/>
              <w:marTop w:val="0"/>
              <w:marBottom w:val="0"/>
              <w:divBdr>
                <w:top w:val="none" w:sz="0" w:space="0" w:color="auto"/>
                <w:left w:val="none" w:sz="0" w:space="0" w:color="auto"/>
                <w:bottom w:val="none" w:sz="0" w:space="0" w:color="auto"/>
                <w:right w:val="none" w:sz="0" w:space="0" w:color="auto"/>
              </w:divBdr>
            </w:div>
            <w:div w:id="369766302">
              <w:marLeft w:val="0"/>
              <w:marRight w:val="0"/>
              <w:marTop w:val="0"/>
              <w:marBottom w:val="0"/>
              <w:divBdr>
                <w:top w:val="none" w:sz="0" w:space="0" w:color="auto"/>
                <w:left w:val="none" w:sz="0" w:space="0" w:color="auto"/>
                <w:bottom w:val="none" w:sz="0" w:space="0" w:color="auto"/>
                <w:right w:val="none" w:sz="0" w:space="0" w:color="auto"/>
              </w:divBdr>
            </w:div>
            <w:div w:id="1629159977">
              <w:marLeft w:val="0"/>
              <w:marRight w:val="0"/>
              <w:marTop w:val="0"/>
              <w:marBottom w:val="0"/>
              <w:divBdr>
                <w:top w:val="none" w:sz="0" w:space="0" w:color="auto"/>
                <w:left w:val="none" w:sz="0" w:space="0" w:color="auto"/>
                <w:bottom w:val="none" w:sz="0" w:space="0" w:color="auto"/>
                <w:right w:val="none" w:sz="0" w:space="0" w:color="auto"/>
              </w:divBdr>
            </w:div>
            <w:div w:id="1649019524">
              <w:marLeft w:val="0"/>
              <w:marRight w:val="0"/>
              <w:marTop w:val="0"/>
              <w:marBottom w:val="0"/>
              <w:divBdr>
                <w:top w:val="none" w:sz="0" w:space="0" w:color="auto"/>
                <w:left w:val="none" w:sz="0" w:space="0" w:color="auto"/>
                <w:bottom w:val="none" w:sz="0" w:space="0" w:color="auto"/>
                <w:right w:val="none" w:sz="0" w:space="0" w:color="auto"/>
              </w:divBdr>
            </w:div>
            <w:div w:id="1941719587">
              <w:marLeft w:val="0"/>
              <w:marRight w:val="0"/>
              <w:marTop w:val="0"/>
              <w:marBottom w:val="0"/>
              <w:divBdr>
                <w:top w:val="none" w:sz="0" w:space="0" w:color="auto"/>
                <w:left w:val="none" w:sz="0" w:space="0" w:color="auto"/>
                <w:bottom w:val="none" w:sz="0" w:space="0" w:color="auto"/>
                <w:right w:val="none" w:sz="0" w:space="0" w:color="auto"/>
              </w:divBdr>
            </w:div>
            <w:div w:id="1033724157">
              <w:marLeft w:val="0"/>
              <w:marRight w:val="0"/>
              <w:marTop w:val="0"/>
              <w:marBottom w:val="0"/>
              <w:divBdr>
                <w:top w:val="none" w:sz="0" w:space="0" w:color="auto"/>
                <w:left w:val="none" w:sz="0" w:space="0" w:color="auto"/>
                <w:bottom w:val="none" w:sz="0" w:space="0" w:color="auto"/>
                <w:right w:val="none" w:sz="0" w:space="0" w:color="auto"/>
              </w:divBdr>
            </w:div>
            <w:div w:id="1842888672">
              <w:marLeft w:val="0"/>
              <w:marRight w:val="0"/>
              <w:marTop w:val="0"/>
              <w:marBottom w:val="0"/>
              <w:divBdr>
                <w:top w:val="none" w:sz="0" w:space="0" w:color="auto"/>
                <w:left w:val="none" w:sz="0" w:space="0" w:color="auto"/>
                <w:bottom w:val="none" w:sz="0" w:space="0" w:color="auto"/>
                <w:right w:val="none" w:sz="0" w:space="0" w:color="auto"/>
              </w:divBdr>
            </w:div>
            <w:div w:id="521940228">
              <w:marLeft w:val="0"/>
              <w:marRight w:val="0"/>
              <w:marTop w:val="0"/>
              <w:marBottom w:val="0"/>
              <w:divBdr>
                <w:top w:val="none" w:sz="0" w:space="0" w:color="auto"/>
                <w:left w:val="none" w:sz="0" w:space="0" w:color="auto"/>
                <w:bottom w:val="none" w:sz="0" w:space="0" w:color="auto"/>
                <w:right w:val="none" w:sz="0" w:space="0" w:color="auto"/>
              </w:divBdr>
            </w:div>
            <w:div w:id="191962373">
              <w:marLeft w:val="0"/>
              <w:marRight w:val="0"/>
              <w:marTop w:val="0"/>
              <w:marBottom w:val="0"/>
              <w:divBdr>
                <w:top w:val="none" w:sz="0" w:space="0" w:color="auto"/>
                <w:left w:val="none" w:sz="0" w:space="0" w:color="auto"/>
                <w:bottom w:val="none" w:sz="0" w:space="0" w:color="auto"/>
                <w:right w:val="none" w:sz="0" w:space="0" w:color="auto"/>
              </w:divBdr>
            </w:div>
            <w:div w:id="1220048601">
              <w:marLeft w:val="0"/>
              <w:marRight w:val="0"/>
              <w:marTop w:val="0"/>
              <w:marBottom w:val="0"/>
              <w:divBdr>
                <w:top w:val="none" w:sz="0" w:space="0" w:color="auto"/>
                <w:left w:val="none" w:sz="0" w:space="0" w:color="auto"/>
                <w:bottom w:val="none" w:sz="0" w:space="0" w:color="auto"/>
                <w:right w:val="none" w:sz="0" w:space="0" w:color="auto"/>
              </w:divBdr>
            </w:div>
            <w:div w:id="477840314">
              <w:marLeft w:val="0"/>
              <w:marRight w:val="0"/>
              <w:marTop w:val="0"/>
              <w:marBottom w:val="0"/>
              <w:divBdr>
                <w:top w:val="none" w:sz="0" w:space="0" w:color="auto"/>
                <w:left w:val="none" w:sz="0" w:space="0" w:color="auto"/>
                <w:bottom w:val="none" w:sz="0" w:space="0" w:color="auto"/>
                <w:right w:val="none" w:sz="0" w:space="0" w:color="auto"/>
              </w:divBdr>
            </w:div>
            <w:div w:id="1377241674">
              <w:marLeft w:val="0"/>
              <w:marRight w:val="0"/>
              <w:marTop w:val="0"/>
              <w:marBottom w:val="0"/>
              <w:divBdr>
                <w:top w:val="none" w:sz="0" w:space="0" w:color="auto"/>
                <w:left w:val="none" w:sz="0" w:space="0" w:color="auto"/>
                <w:bottom w:val="none" w:sz="0" w:space="0" w:color="auto"/>
                <w:right w:val="none" w:sz="0" w:space="0" w:color="auto"/>
              </w:divBdr>
            </w:div>
            <w:div w:id="1459035267">
              <w:marLeft w:val="0"/>
              <w:marRight w:val="0"/>
              <w:marTop w:val="0"/>
              <w:marBottom w:val="0"/>
              <w:divBdr>
                <w:top w:val="none" w:sz="0" w:space="0" w:color="auto"/>
                <w:left w:val="none" w:sz="0" w:space="0" w:color="auto"/>
                <w:bottom w:val="none" w:sz="0" w:space="0" w:color="auto"/>
                <w:right w:val="none" w:sz="0" w:space="0" w:color="auto"/>
              </w:divBdr>
            </w:div>
            <w:div w:id="1754358003">
              <w:marLeft w:val="0"/>
              <w:marRight w:val="0"/>
              <w:marTop w:val="0"/>
              <w:marBottom w:val="0"/>
              <w:divBdr>
                <w:top w:val="none" w:sz="0" w:space="0" w:color="auto"/>
                <w:left w:val="none" w:sz="0" w:space="0" w:color="auto"/>
                <w:bottom w:val="none" w:sz="0" w:space="0" w:color="auto"/>
                <w:right w:val="none" w:sz="0" w:space="0" w:color="auto"/>
              </w:divBdr>
            </w:div>
            <w:div w:id="39937059">
              <w:marLeft w:val="0"/>
              <w:marRight w:val="0"/>
              <w:marTop w:val="0"/>
              <w:marBottom w:val="0"/>
              <w:divBdr>
                <w:top w:val="none" w:sz="0" w:space="0" w:color="auto"/>
                <w:left w:val="none" w:sz="0" w:space="0" w:color="auto"/>
                <w:bottom w:val="none" w:sz="0" w:space="0" w:color="auto"/>
                <w:right w:val="none" w:sz="0" w:space="0" w:color="auto"/>
              </w:divBdr>
            </w:div>
            <w:div w:id="927152179">
              <w:marLeft w:val="0"/>
              <w:marRight w:val="0"/>
              <w:marTop w:val="0"/>
              <w:marBottom w:val="0"/>
              <w:divBdr>
                <w:top w:val="none" w:sz="0" w:space="0" w:color="auto"/>
                <w:left w:val="none" w:sz="0" w:space="0" w:color="auto"/>
                <w:bottom w:val="none" w:sz="0" w:space="0" w:color="auto"/>
                <w:right w:val="none" w:sz="0" w:space="0" w:color="auto"/>
              </w:divBdr>
            </w:div>
            <w:div w:id="145829482">
              <w:marLeft w:val="0"/>
              <w:marRight w:val="0"/>
              <w:marTop w:val="0"/>
              <w:marBottom w:val="0"/>
              <w:divBdr>
                <w:top w:val="none" w:sz="0" w:space="0" w:color="auto"/>
                <w:left w:val="none" w:sz="0" w:space="0" w:color="auto"/>
                <w:bottom w:val="none" w:sz="0" w:space="0" w:color="auto"/>
                <w:right w:val="none" w:sz="0" w:space="0" w:color="auto"/>
              </w:divBdr>
            </w:div>
            <w:div w:id="519780337">
              <w:marLeft w:val="0"/>
              <w:marRight w:val="0"/>
              <w:marTop w:val="0"/>
              <w:marBottom w:val="0"/>
              <w:divBdr>
                <w:top w:val="none" w:sz="0" w:space="0" w:color="auto"/>
                <w:left w:val="none" w:sz="0" w:space="0" w:color="auto"/>
                <w:bottom w:val="none" w:sz="0" w:space="0" w:color="auto"/>
                <w:right w:val="none" w:sz="0" w:space="0" w:color="auto"/>
              </w:divBdr>
            </w:div>
            <w:div w:id="543715463">
              <w:marLeft w:val="0"/>
              <w:marRight w:val="0"/>
              <w:marTop w:val="0"/>
              <w:marBottom w:val="0"/>
              <w:divBdr>
                <w:top w:val="none" w:sz="0" w:space="0" w:color="auto"/>
                <w:left w:val="none" w:sz="0" w:space="0" w:color="auto"/>
                <w:bottom w:val="none" w:sz="0" w:space="0" w:color="auto"/>
                <w:right w:val="none" w:sz="0" w:space="0" w:color="auto"/>
              </w:divBdr>
            </w:div>
            <w:div w:id="87971140">
              <w:marLeft w:val="0"/>
              <w:marRight w:val="0"/>
              <w:marTop w:val="0"/>
              <w:marBottom w:val="0"/>
              <w:divBdr>
                <w:top w:val="none" w:sz="0" w:space="0" w:color="auto"/>
                <w:left w:val="none" w:sz="0" w:space="0" w:color="auto"/>
                <w:bottom w:val="none" w:sz="0" w:space="0" w:color="auto"/>
                <w:right w:val="none" w:sz="0" w:space="0" w:color="auto"/>
              </w:divBdr>
            </w:div>
            <w:div w:id="1072121446">
              <w:marLeft w:val="0"/>
              <w:marRight w:val="0"/>
              <w:marTop w:val="0"/>
              <w:marBottom w:val="0"/>
              <w:divBdr>
                <w:top w:val="none" w:sz="0" w:space="0" w:color="auto"/>
                <w:left w:val="none" w:sz="0" w:space="0" w:color="auto"/>
                <w:bottom w:val="none" w:sz="0" w:space="0" w:color="auto"/>
                <w:right w:val="none" w:sz="0" w:space="0" w:color="auto"/>
              </w:divBdr>
            </w:div>
            <w:div w:id="1377390184">
              <w:marLeft w:val="0"/>
              <w:marRight w:val="0"/>
              <w:marTop w:val="0"/>
              <w:marBottom w:val="0"/>
              <w:divBdr>
                <w:top w:val="none" w:sz="0" w:space="0" w:color="auto"/>
                <w:left w:val="none" w:sz="0" w:space="0" w:color="auto"/>
                <w:bottom w:val="none" w:sz="0" w:space="0" w:color="auto"/>
                <w:right w:val="none" w:sz="0" w:space="0" w:color="auto"/>
              </w:divBdr>
            </w:div>
            <w:div w:id="139006787">
              <w:marLeft w:val="0"/>
              <w:marRight w:val="0"/>
              <w:marTop w:val="0"/>
              <w:marBottom w:val="0"/>
              <w:divBdr>
                <w:top w:val="none" w:sz="0" w:space="0" w:color="auto"/>
                <w:left w:val="none" w:sz="0" w:space="0" w:color="auto"/>
                <w:bottom w:val="none" w:sz="0" w:space="0" w:color="auto"/>
                <w:right w:val="none" w:sz="0" w:space="0" w:color="auto"/>
              </w:divBdr>
            </w:div>
            <w:div w:id="41683229">
              <w:marLeft w:val="0"/>
              <w:marRight w:val="0"/>
              <w:marTop w:val="0"/>
              <w:marBottom w:val="0"/>
              <w:divBdr>
                <w:top w:val="none" w:sz="0" w:space="0" w:color="auto"/>
                <w:left w:val="none" w:sz="0" w:space="0" w:color="auto"/>
                <w:bottom w:val="none" w:sz="0" w:space="0" w:color="auto"/>
                <w:right w:val="none" w:sz="0" w:space="0" w:color="auto"/>
              </w:divBdr>
            </w:div>
            <w:div w:id="766928940">
              <w:marLeft w:val="0"/>
              <w:marRight w:val="0"/>
              <w:marTop w:val="0"/>
              <w:marBottom w:val="0"/>
              <w:divBdr>
                <w:top w:val="none" w:sz="0" w:space="0" w:color="auto"/>
                <w:left w:val="none" w:sz="0" w:space="0" w:color="auto"/>
                <w:bottom w:val="none" w:sz="0" w:space="0" w:color="auto"/>
                <w:right w:val="none" w:sz="0" w:space="0" w:color="auto"/>
              </w:divBdr>
            </w:div>
            <w:div w:id="2018382231">
              <w:marLeft w:val="0"/>
              <w:marRight w:val="0"/>
              <w:marTop w:val="0"/>
              <w:marBottom w:val="0"/>
              <w:divBdr>
                <w:top w:val="none" w:sz="0" w:space="0" w:color="auto"/>
                <w:left w:val="none" w:sz="0" w:space="0" w:color="auto"/>
                <w:bottom w:val="none" w:sz="0" w:space="0" w:color="auto"/>
                <w:right w:val="none" w:sz="0" w:space="0" w:color="auto"/>
              </w:divBdr>
            </w:div>
            <w:div w:id="1722822637">
              <w:marLeft w:val="0"/>
              <w:marRight w:val="0"/>
              <w:marTop w:val="0"/>
              <w:marBottom w:val="0"/>
              <w:divBdr>
                <w:top w:val="none" w:sz="0" w:space="0" w:color="auto"/>
                <w:left w:val="none" w:sz="0" w:space="0" w:color="auto"/>
                <w:bottom w:val="none" w:sz="0" w:space="0" w:color="auto"/>
                <w:right w:val="none" w:sz="0" w:space="0" w:color="auto"/>
              </w:divBdr>
            </w:div>
            <w:div w:id="665280376">
              <w:marLeft w:val="0"/>
              <w:marRight w:val="0"/>
              <w:marTop w:val="0"/>
              <w:marBottom w:val="0"/>
              <w:divBdr>
                <w:top w:val="none" w:sz="0" w:space="0" w:color="auto"/>
                <w:left w:val="none" w:sz="0" w:space="0" w:color="auto"/>
                <w:bottom w:val="none" w:sz="0" w:space="0" w:color="auto"/>
                <w:right w:val="none" w:sz="0" w:space="0" w:color="auto"/>
              </w:divBdr>
            </w:div>
            <w:div w:id="281353006">
              <w:marLeft w:val="0"/>
              <w:marRight w:val="0"/>
              <w:marTop w:val="0"/>
              <w:marBottom w:val="0"/>
              <w:divBdr>
                <w:top w:val="none" w:sz="0" w:space="0" w:color="auto"/>
                <w:left w:val="none" w:sz="0" w:space="0" w:color="auto"/>
                <w:bottom w:val="none" w:sz="0" w:space="0" w:color="auto"/>
                <w:right w:val="none" w:sz="0" w:space="0" w:color="auto"/>
              </w:divBdr>
            </w:div>
            <w:div w:id="1423842799">
              <w:marLeft w:val="0"/>
              <w:marRight w:val="0"/>
              <w:marTop w:val="0"/>
              <w:marBottom w:val="0"/>
              <w:divBdr>
                <w:top w:val="none" w:sz="0" w:space="0" w:color="auto"/>
                <w:left w:val="none" w:sz="0" w:space="0" w:color="auto"/>
                <w:bottom w:val="none" w:sz="0" w:space="0" w:color="auto"/>
                <w:right w:val="none" w:sz="0" w:space="0" w:color="auto"/>
              </w:divBdr>
            </w:div>
            <w:div w:id="1968588146">
              <w:marLeft w:val="0"/>
              <w:marRight w:val="0"/>
              <w:marTop w:val="0"/>
              <w:marBottom w:val="0"/>
              <w:divBdr>
                <w:top w:val="none" w:sz="0" w:space="0" w:color="auto"/>
                <w:left w:val="none" w:sz="0" w:space="0" w:color="auto"/>
                <w:bottom w:val="none" w:sz="0" w:space="0" w:color="auto"/>
                <w:right w:val="none" w:sz="0" w:space="0" w:color="auto"/>
              </w:divBdr>
            </w:div>
            <w:div w:id="1284384879">
              <w:marLeft w:val="0"/>
              <w:marRight w:val="0"/>
              <w:marTop w:val="0"/>
              <w:marBottom w:val="0"/>
              <w:divBdr>
                <w:top w:val="none" w:sz="0" w:space="0" w:color="auto"/>
                <w:left w:val="none" w:sz="0" w:space="0" w:color="auto"/>
                <w:bottom w:val="none" w:sz="0" w:space="0" w:color="auto"/>
                <w:right w:val="none" w:sz="0" w:space="0" w:color="auto"/>
              </w:divBdr>
            </w:div>
            <w:div w:id="926884530">
              <w:marLeft w:val="0"/>
              <w:marRight w:val="0"/>
              <w:marTop w:val="0"/>
              <w:marBottom w:val="0"/>
              <w:divBdr>
                <w:top w:val="none" w:sz="0" w:space="0" w:color="auto"/>
                <w:left w:val="none" w:sz="0" w:space="0" w:color="auto"/>
                <w:bottom w:val="none" w:sz="0" w:space="0" w:color="auto"/>
                <w:right w:val="none" w:sz="0" w:space="0" w:color="auto"/>
              </w:divBdr>
            </w:div>
            <w:div w:id="590745586">
              <w:marLeft w:val="0"/>
              <w:marRight w:val="0"/>
              <w:marTop w:val="0"/>
              <w:marBottom w:val="0"/>
              <w:divBdr>
                <w:top w:val="none" w:sz="0" w:space="0" w:color="auto"/>
                <w:left w:val="none" w:sz="0" w:space="0" w:color="auto"/>
                <w:bottom w:val="none" w:sz="0" w:space="0" w:color="auto"/>
                <w:right w:val="none" w:sz="0" w:space="0" w:color="auto"/>
              </w:divBdr>
            </w:div>
            <w:div w:id="946887849">
              <w:marLeft w:val="0"/>
              <w:marRight w:val="0"/>
              <w:marTop w:val="0"/>
              <w:marBottom w:val="0"/>
              <w:divBdr>
                <w:top w:val="none" w:sz="0" w:space="0" w:color="auto"/>
                <w:left w:val="none" w:sz="0" w:space="0" w:color="auto"/>
                <w:bottom w:val="none" w:sz="0" w:space="0" w:color="auto"/>
                <w:right w:val="none" w:sz="0" w:space="0" w:color="auto"/>
              </w:divBdr>
            </w:div>
            <w:div w:id="1363630675">
              <w:marLeft w:val="0"/>
              <w:marRight w:val="0"/>
              <w:marTop w:val="0"/>
              <w:marBottom w:val="0"/>
              <w:divBdr>
                <w:top w:val="none" w:sz="0" w:space="0" w:color="auto"/>
                <w:left w:val="none" w:sz="0" w:space="0" w:color="auto"/>
                <w:bottom w:val="none" w:sz="0" w:space="0" w:color="auto"/>
                <w:right w:val="none" w:sz="0" w:space="0" w:color="auto"/>
              </w:divBdr>
            </w:div>
            <w:div w:id="1305233318">
              <w:marLeft w:val="0"/>
              <w:marRight w:val="0"/>
              <w:marTop w:val="0"/>
              <w:marBottom w:val="0"/>
              <w:divBdr>
                <w:top w:val="none" w:sz="0" w:space="0" w:color="auto"/>
                <w:left w:val="none" w:sz="0" w:space="0" w:color="auto"/>
                <w:bottom w:val="none" w:sz="0" w:space="0" w:color="auto"/>
                <w:right w:val="none" w:sz="0" w:space="0" w:color="auto"/>
              </w:divBdr>
            </w:div>
            <w:div w:id="1069695852">
              <w:marLeft w:val="0"/>
              <w:marRight w:val="0"/>
              <w:marTop w:val="0"/>
              <w:marBottom w:val="0"/>
              <w:divBdr>
                <w:top w:val="none" w:sz="0" w:space="0" w:color="auto"/>
                <w:left w:val="none" w:sz="0" w:space="0" w:color="auto"/>
                <w:bottom w:val="none" w:sz="0" w:space="0" w:color="auto"/>
                <w:right w:val="none" w:sz="0" w:space="0" w:color="auto"/>
              </w:divBdr>
            </w:div>
            <w:div w:id="577208093">
              <w:marLeft w:val="0"/>
              <w:marRight w:val="0"/>
              <w:marTop w:val="0"/>
              <w:marBottom w:val="0"/>
              <w:divBdr>
                <w:top w:val="none" w:sz="0" w:space="0" w:color="auto"/>
                <w:left w:val="none" w:sz="0" w:space="0" w:color="auto"/>
                <w:bottom w:val="none" w:sz="0" w:space="0" w:color="auto"/>
                <w:right w:val="none" w:sz="0" w:space="0" w:color="auto"/>
              </w:divBdr>
            </w:div>
            <w:div w:id="397898434">
              <w:marLeft w:val="0"/>
              <w:marRight w:val="0"/>
              <w:marTop w:val="0"/>
              <w:marBottom w:val="0"/>
              <w:divBdr>
                <w:top w:val="none" w:sz="0" w:space="0" w:color="auto"/>
                <w:left w:val="none" w:sz="0" w:space="0" w:color="auto"/>
                <w:bottom w:val="none" w:sz="0" w:space="0" w:color="auto"/>
                <w:right w:val="none" w:sz="0" w:space="0" w:color="auto"/>
              </w:divBdr>
            </w:div>
            <w:div w:id="440101994">
              <w:marLeft w:val="0"/>
              <w:marRight w:val="0"/>
              <w:marTop w:val="0"/>
              <w:marBottom w:val="0"/>
              <w:divBdr>
                <w:top w:val="none" w:sz="0" w:space="0" w:color="auto"/>
                <w:left w:val="none" w:sz="0" w:space="0" w:color="auto"/>
                <w:bottom w:val="none" w:sz="0" w:space="0" w:color="auto"/>
                <w:right w:val="none" w:sz="0" w:space="0" w:color="auto"/>
              </w:divBdr>
            </w:div>
            <w:div w:id="961110362">
              <w:marLeft w:val="0"/>
              <w:marRight w:val="0"/>
              <w:marTop w:val="0"/>
              <w:marBottom w:val="0"/>
              <w:divBdr>
                <w:top w:val="none" w:sz="0" w:space="0" w:color="auto"/>
                <w:left w:val="none" w:sz="0" w:space="0" w:color="auto"/>
                <w:bottom w:val="none" w:sz="0" w:space="0" w:color="auto"/>
                <w:right w:val="none" w:sz="0" w:space="0" w:color="auto"/>
              </w:divBdr>
            </w:div>
            <w:div w:id="1797066288">
              <w:marLeft w:val="0"/>
              <w:marRight w:val="0"/>
              <w:marTop w:val="0"/>
              <w:marBottom w:val="0"/>
              <w:divBdr>
                <w:top w:val="none" w:sz="0" w:space="0" w:color="auto"/>
                <w:left w:val="none" w:sz="0" w:space="0" w:color="auto"/>
                <w:bottom w:val="none" w:sz="0" w:space="0" w:color="auto"/>
                <w:right w:val="none" w:sz="0" w:space="0" w:color="auto"/>
              </w:divBdr>
            </w:div>
            <w:div w:id="1656882549">
              <w:marLeft w:val="0"/>
              <w:marRight w:val="0"/>
              <w:marTop w:val="0"/>
              <w:marBottom w:val="0"/>
              <w:divBdr>
                <w:top w:val="none" w:sz="0" w:space="0" w:color="auto"/>
                <w:left w:val="none" w:sz="0" w:space="0" w:color="auto"/>
                <w:bottom w:val="none" w:sz="0" w:space="0" w:color="auto"/>
                <w:right w:val="none" w:sz="0" w:space="0" w:color="auto"/>
              </w:divBdr>
            </w:div>
            <w:div w:id="1622684251">
              <w:marLeft w:val="0"/>
              <w:marRight w:val="0"/>
              <w:marTop w:val="0"/>
              <w:marBottom w:val="0"/>
              <w:divBdr>
                <w:top w:val="none" w:sz="0" w:space="0" w:color="auto"/>
                <w:left w:val="none" w:sz="0" w:space="0" w:color="auto"/>
                <w:bottom w:val="none" w:sz="0" w:space="0" w:color="auto"/>
                <w:right w:val="none" w:sz="0" w:space="0" w:color="auto"/>
              </w:divBdr>
            </w:div>
            <w:div w:id="1795978013">
              <w:marLeft w:val="0"/>
              <w:marRight w:val="0"/>
              <w:marTop w:val="0"/>
              <w:marBottom w:val="0"/>
              <w:divBdr>
                <w:top w:val="none" w:sz="0" w:space="0" w:color="auto"/>
                <w:left w:val="none" w:sz="0" w:space="0" w:color="auto"/>
                <w:bottom w:val="none" w:sz="0" w:space="0" w:color="auto"/>
                <w:right w:val="none" w:sz="0" w:space="0" w:color="auto"/>
              </w:divBdr>
            </w:div>
            <w:div w:id="920531469">
              <w:marLeft w:val="0"/>
              <w:marRight w:val="0"/>
              <w:marTop w:val="0"/>
              <w:marBottom w:val="0"/>
              <w:divBdr>
                <w:top w:val="none" w:sz="0" w:space="0" w:color="auto"/>
                <w:left w:val="none" w:sz="0" w:space="0" w:color="auto"/>
                <w:bottom w:val="none" w:sz="0" w:space="0" w:color="auto"/>
                <w:right w:val="none" w:sz="0" w:space="0" w:color="auto"/>
              </w:divBdr>
            </w:div>
            <w:div w:id="553077811">
              <w:marLeft w:val="0"/>
              <w:marRight w:val="0"/>
              <w:marTop w:val="0"/>
              <w:marBottom w:val="0"/>
              <w:divBdr>
                <w:top w:val="none" w:sz="0" w:space="0" w:color="auto"/>
                <w:left w:val="none" w:sz="0" w:space="0" w:color="auto"/>
                <w:bottom w:val="none" w:sz="0" w:space="0" w:color="auto"/>
                <w:right w:val="none" w:sz="0" w:space="0" w:color="auto"/>
              </w:divBdr>
            </w:div>
            <w:div w:id="1678464460">
              <w:marLeft w:val="0"/>
              <w:marRight w:val="0"/>
              <w:marTop w:val="0"/>
              <w:marBottom w:val="0"/>
              <w:divBdr>
                <w:top w:val="none" w:sz="0" w:space="0" w:color="auto"/>
                <w:left w:val="none" w:sz="0" w:space="0" w:color="auto"/>
                <w:bottom w:val="none" w:sz="0" w:space="0" w:color="auto"/>
                <w:right w:val="none" w:sz="0" w:space="0" w:color="auto"/>
              </w:divBdr>
            </w:div>
            <w:div w:id="458187815">
              <w:marLeft w:val="0"/>
              <w:marRight w:val="0"/>
              <w:marTop w:val="0"/>
              <w:marBottom w:val="0"/>
              <w:divBdr>
                <w:top w:val="none" w:sz="0" w:space="0" w:color="auto"/>
                <w:left w:val="none" w:sz="0" w:space="0" w:color="auto"/>
                <w:bottom w:val="none" w:sz="0" w:space="0" w:color="auto"/>
                <w:right w:val="none" w:sz="0" w:space="0" w:color="auto"/>
              </w:divBdr>
            </w:div>
            <w:div w:id="1159343807">
              <w:marLeft w:val="0"/>
              <w:marRight w:val="0"/>
              <w:marTop w:val="0"/>
              <w:marBottom w:val="0"/>
              <w:divBdr>
                <w:top w:val="none" w:sz="0" w:space="0" w:color="auto"/>
                <w:left w:val="none" w:sz="0" w:space="0" w:color="auto"/>
                <w:bottom w:val="none" w:sz="0" w:space="0" w:color="auto"/>
                <w:right w:val="none" w:sz="0" w:space="0" w:color="auto"/>
              </w:divBdr>
            </w:div>
            <w:div w:id="1990134140">
              <w:marLeft w:val="0"/>
              <w:marRight w:val="0"/>
              <w:marTop w:val="0"/>
              <w:marBottom w:val="0"/>
              <w:divBdr>
                <w:top w:val="none" w:sz="0" w:space="0" w:color="auto"/>
                <w:left w:val="none" w:sz="0" w:space="0" w:color="auto"/>
                <w:bottom w:val="none" w:sz="0" w:space="0" w:color="auto"/>
                <w:right w:val="none" w:sz="0" w:space="0" w:color="auto"/>
              </w:divBdr>
            </w:div>
            <w:div w:id="1808545590">
              <w:marLeft w:val="0"/>
              <w:marRight w:val="0"/>
              <w:marTop w:val="0"/>
              <w:marBottom w:val="0"/>
              <w:divBdr>
                <w:top w:val="none" w:sz="0" w:space="0" w:color="auto"/>
                <w:left w:val="none" w:sz="0" w:space="0" w:color="auto"/>
                <w:bottom w:val="none" w:sz="0" w:space="0" w:color="auto"/>
                <w:right w:val="none" w:sz="0" w:space="0" w:color="auto"/>
              </w:divBdr>
            </w:div>
            <w:div w:id="779567960">
              <w:marLeft w:val="0"/>
              <w:marRight w:val="0"/>
              <w:marTop w:val="0"/>
              <w:marBottom w:val="0"/>
              <w:divBdr>
                <w:top w:val="none" w:sz="0" w:space="0" w:color="auto"/>
                <w:left w:val="none" w:sz="0" w:space="0" w:color="auto"/>
                <w:bottom w:val="none" w:sz="0" w:space="0" w:color="auto"/>
                <w:right w:val="none" w:sz="0" w:space="0" w:color="auto"/>
              </w:divBdr>
            </w:div>
            <w:div w:id="379135771">
              <w:marLeft w:val="0"/>
              <w:marRight w:val="0"/>
              <w:marTop w:val="0"/>
              <w:marBottom w:val="0"/>
              <w:divBdr>
                <w:top w:val="none" w:sz="0" w:space="0" w:color="auto"/>
                <w:left w:val="none" w:sz="0" w:space="0" w:color="auto"/>
                <w:bottom w:val="none" w:sz="0" w:space="0" w:color="auto"/>
                <w:right w:val="none" w:sz="0" w:space="0" w:color="auto"/>
              </w:divBdr>
            </w:div>
            <w:div w:id="1509902869">
              <w:marLeft w:val="0"/>
              <w:marRight w:val="0"/>
              <w:marTop w:val="0"/>
              <w:marBottom w:val="0"/>
              <w:divBdr>
                <w:top w:val="none" w:sz="0" w:space="0" w:color="auto"/>
                <w:left w:val="none" w:sz="0" w:space="0" w:color="auto"/>
                <w:bottom w:val="none" w:sz="0" w:space="0" w:color="auto"/>
                <w:right w:val="none" w:sz="0" w:space="0" w:color="auto"/>
              </w:divBdr>
            </w:div>
            <w:div w:id="435248247">
              <w:marLeft w:val="0"/>
              <w:marRight w:val="0"/>
              <w:marTop w:val="0"/>
              <w:marBottom w:val="0"/>
              <w:divBdr>
                <w:top w:val="none" w:sz="0" w:space="0" w:color="auto"/>
                <w:left w:val="none" w:sz="0" w:space="0" w:color="auto"/>
                <w:bottom w:val="none" w:sz="0" w:space="0" w:color="auto"/>
                <w:right w:val="none" w:sz="0" w:space="0" w:color="auto"/>
              </w:divBdr>
            </w:div>
            <w:div w:id="1384521895">
              <w:marLeft w:val="0"/>
              <w:marRight w:val="0"/>
              <w:marTop w:val="0"/>
              <w:marBottom w:val="0"/>
              <w:divBdr>
                <w:top w:val="none" w:sz="0" w:space="0" w:color="auto"/>
                <w:left w:val="none" w:sz="0" w:space="0" w:color="auto"/>
                <w:bottom w:val="none" w:sz="0" w:space="0" w:color="auto"/>
                <w:right w:val="none" w:sz="0" w:space="0" w:color="auto"/>
              </w:divBdr>
            </w:div>
            <w:div w:id="10369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8608">
      <w:bodyDiv w:val="1"/>
      <w:marLeft w:val="0"/>
      <w:marRight w:val="0"/>
      <w:marTop w:val="0"/>
      <w:marBottom w:val="0"/>
      <w:divBdr>
        <w:top w:val="none" w:sz="0" w:space="0" w:color="auto"/>
        <w:left w:val="none" w:sz="0" w:space="0" w:color="auto"/>
        <w:bottom w:val="none" w:sz="0" w:space="0" w:color="auto"/>
        <w:right w:val="none" w:sz="0" w:space="0" w:color="auto"/>
      </w:divBdr>
      <w:divsChild>
        <w:div w:id="1721127208">
          <w:marLeft w:val="0"/>
          <w:marRight w:val="0"/>
          <w:marTop w:val="0"/>
          <w:marBottom w:val="0"/>
          <w:divBdr>
            <w:top w:val="none" w:sz="0" w:space="0" w:color="auto"/>
            <w:left w:val="none" w:sz="0" w:space="0" w:color="auto"/>
            <w:bottom w:val="none" w:sz="0" w:space="0" w:color="auto"/>
            <w:right w:val="none" w:sz="0" w:space="0" w:color="auto"/>
          </w:divBdr>
          <w:divsChild>
            <w:div w:id="1952936116">
              <w:marLeft w:val="0"/>
              <w:marRight w:val="0"/>
              <w:marTop w:val="0"/>
              <w:marBottom w:val="0"/>
              <w:divBdr>
                <w:top w:val="none" w:sz="0" w:space="0" w:color="auto"/>
                <w:left w:val="none" w:sz="0" w:space="0" w:color="auto"/>
                <w:bottom w:val="none" w:sz="0" w:space="0" w:color="auto"/>
                <w:right w:val="none" w:sz="0" w:space="0" w:color="auto"/>
              </w:divBdr>
            </w:div>
            <w:div w:id="1637834390">
              <w:marLeft w:val="0"/>
              <w:marRight w:val="0"/>
              <w:marTop w:val="0"/>
              <w:marBottom w:val="0"/>
              <w:divBdr>
                <w:top w:val="none" w:sz="0" w:space="0" w:color="auto"/>
                <w:left w:val="none" w:sz="0" w:space="0" w:color="auto"/>
                <w:bottom w:val="none" w:sz="0" w:space="0" w:color="auto"/>
                <w:right w:val="none" w:sz="0" w:space="0" w:color="auto"/>
              </w:divBdr>
            </w:div>
            <w:div w:id="1413235654">
              <w:marLeft w:val="0"/>
              <w:marRight w:val="0"/>
              <w:marTop w:val="0"/>
              <w:marBottom w:val="0"/>
              <w:divBdr>
                <w:top w:val="none" w:sz="0" w:space="0" w:color="auto"/>
                <w:left w:val="none" w:sz="0" w:space="0" w:color="auto"/>
                <w:bottom w:val="none" w:sz="0" w:space="0" w:color="auto"/>
                <w:right w:val="none" w:sz="0" w:space="0" w:color="auto"/>
              </w:divBdr>
            </w:div>
            <w:div w:id="805512401">
              <w:marLeft w:val="0"/>
              <w:marRight w:val="0"/>
              <w:marTop w:val="0"/>
              <w:marBottom w:val="0"/>
              <w:divBdr>
                <w:top w:val="none" w:sz="0" w:space="0" w:color="auto"/>
                <w:left w:val="none" w:sz="0" w:space="0" w:color="auto"/>
                <w:bottom w:val="none" w:sz="0" w:space="0" w:color="auto"/>
                <w:right w:val="none" w:sz="0" w:space="0" w:color="auto"/>
              </w:divBdr>
            </w:div>
            <w:div w:id="50740309">
              <w:marLeft w:val="0"/>
              <w:marRight w:val="0"/>
              <w:marTop w:val="0"/>
              <w:marBottom w:val="0"/>
              <w:divBdr>
                <w:top w:val="none" w:sz="0" w:space="0" w:color="auto"/>
                <w:left w:val="none" w:sz="0" w:space="0" w:color="auto"/>
                <w:bottom w:val="none" w:sz="0" w:space="0" w:color="auto"/>
                <w:right w:val="none" w:sz="0" w:space="0" w:color="auto"/>
              </w:divBdr>
            </w:div>
            <w:div w:id="404647564">
              <w:marLeft w:val="0"/>
              <w:marRight w:val="0"/>
              <w:marTop w:val="0"/>
              <w:marBottom w:val="0"/>
              <w:divBdr>
                <w:top w:val="none" w:sz="0" w:space="0" w:color="auto"/>
                <w:left w:val="none" w:sz="0" w:space="0" w:color="auto"/>
                <w:bottom w:val="none" w:sz="0" w:space="0" w:color="auto"/>
                <w:right w:val="none" w:sz="0" w:space="0" w:color="auto"/>
              </w:divBdr>
            </w:div>
            <w:div w:id="650869707">
              <w:marLeft w:val="0"/>
              <w:marRight w:val="0"/>
              <w:marTop w:val="0"/>
              <w:marBottom w:val="0"/>
              <w:divBdr>
                <w:top w:val="none" w:sz="0" w:space="0" w:color="auto"/>
                <w:left w:val="none" w:sz="0" w:space="0" w:color="auto"/>
                <w:bottom w:val="none" w:sz="0" w:space="0" w:color="auto"/>
                <w:right w:val="none" w:sz="0" w:space="0" w:color="auto"/>
              </w:divBdr>
            </w:div>
            <w:div w:id="1101335951">
              <w:marLeft w:val="0"/>
              <w:marRight w:val="0"/>
              <w:marTop w:val="0"/>
              <w:marBottom w:val="0"/>
              <w:divBdr>
                <w:top w:val="none" w:sz="0" w:space="0" w:color="auto"/>
                <w:left w:val="none" w:sz="0" w:space="0" w:color="auto"/>
                <w:bottom w:val="none" w:sz="0" w:space="0" w:color="auto"/>
                <w:right w:val="none" w:sz="0" w:space="0" w:color="auto"/>
              </w:divBdr>
            </w:div>
            <w:div w:id="659307394">
              <w:marLeft w:val="0"/>
              <w:marRight w:val="0"/>
              <w:marTop w:val="0"/>
              <w:marBottom w:val="0"/>
              <w:divBdr>
                <w:top w:val="none" w:sz="0" w:space="0" w:color="auto"/>
                <w:left w:val="none" w:sz="0" w:space="0" w:color="auto"/>
                <w:bottom w:val="none" w:sz="0" w:space="0" w:color="auto"/>
                <w:right w:val="none" w:sz="0" w:space="0" w:color="auto"/>
              </w:divBdr>
            </w:div>
            <w:div w:id="306593163">
              <w:marLeft w:val="0"/>
              <w:marRight w:val="0"/>
              <w:marTop w:val="0"/>
              <w:marBottom w:val="0"/>
              <w:divBdr>
                <w:top w:val="none" w:sz="0" w:space="0" w:color="auto"/>
                <w:left w:val="none" w:sz="0" w:space="0" w:color="auto"/>
                <w:bottom w:val="none" w:sz="0" w:space="0" w:color="auto"/>
                <w:right w:val="none" w:sz="0" w:space="0" w:color="auto"/>
              </w:divBdr>
            </w:div>
            <w:div w:id="658848275">
              <w:marLeft w:val="0"/>
              <w:marRight w:val="0"/>
              <w:marTop w:val="0"/>
              <w:marBottom w:val="0"/>
              <w:divBdr>
                <w:top w:val="none" w:sz="0" w:space="0" w:color="auto"/>
                <w:left w:val="none" w:sz="0" w:space="0" w:color="auto"/>
                <w:bottom w:val="none" w:sz="0" w:space="0" w:color="auto"/>
                <w:right w:val="none" w:sz="0" w:space="0" w:color="auto"/>
              </w:divBdr>
            </w:div>
            <w:div w:id="201987283">
              <w:marLeft w:val="0"/>
              <w:marRight w:val="0"/>
              <w:marTop w:val="0"/>
              <w:marBottom w:val="0"/>
              <w:divBdr>
                <w:top w:val="none" w:sz="0" w:space="0" w:color="auto"/>
                <w:left w:val="none" w:sz="0" w:space="0" w:color="auto"/>
                <w:bottom w:val="none" w:sz="0" w:space="0" w:color="auto"/>
                <w:right w:val="none" w:sz="0" w:space="0" w:color="auto"/>
              </w:divBdr>
            </w:div>
            <w:div w:id="2128891939">
              <w:marLeft w:val="0"/>
              <w:marRight w:val="0"/>
              <w:marTop w:val="0"/>
              <w:marBottom w:val="0"/>
              <w:divBdr>
                <w:top w:val="none" w:sz="0" w:space="0" w:color="auto"/>
                <w:left w:val="none" w:sz="0" w:space="0" w:color="auto"/>
                <w:bottom w:val="none" w:sz="0" w:space="0" w:color="auto"/>
                <w:right w:val="none" w:sz="0" w:space="0" w:color="auto"/>
              </w:divBdr>
            </w:div>
            <w:div w:id="2073191780">
              <w:marLeft w:val="0"/>
              <w:marRight w:val="0"/>
              <w:marTop w:val="0"/>
              <w:marBottom w:val="0"/>
              <w:divBdr>
                <w:top w:val="none" w:sz="0" w:space="0" w:color="auto"/>
                <w:left w:val="none" w:sz="0" w:space="0" w:color="auto"/>
                <w:bottom w:val="none" w:sz="0" w:space="0" w:color="auto"/>
                <w:right w:val="none" w:sz="0" w:space="0" w:color="auto"/>
              </w:divBdr>
            </w:div>
            <w:div w:id="1312901934">
              <w:marLeft w:val="0"/>
              <w:marRight w:val="0"/>
              <w:marTop w:val="0"/>
              <w:marBottom w:val="0"/>
              <w:divBdr>
                <w:top w:val="none" w:sz="0" w:space="0" w:color="auto"/>
                <w:left w:val="none" w:sz="0" w:space="0" w:color="auto"/>
                <w:bottom w:val="none" w:sz="0" w:space="0" w:color="auto"/>
                <w:right w:val="none" w:sz="0" w:space="0" w:color="auto"/>
              </w:divBdr>
            </w:div>
            <w:div w:id="1331560450">
              <w:marLeft w:val="0"/>
              <w:marRight w:val="0"/>
              <w:marTop w:val="0"/>
              <w:marBottom w:val="0"/>
              <w:divBdr>
                <w:top w:val="none" w:sz="0" w:space="0" w:color="auto"/>
                <w:left w:val="none" w:sz="0" w:space="0" w:color="auto"/>
                <w:bottom w:val="none" w:sz="0" w:space="0" w:color="auto"/>
                <w:right w:val="none" w:sz="0" w:space="0" w:color="auto"/>
              </w:divBdr>
            </w:div>
            <w:div w:id="1680346084">
              <w:marLeft w:val="0"/>
              <w:marRight w:val="0"/>
              <w:marTop w:val="0"/>
              <w:marBottom w:val="0"/>
              <w:divBdr>
                <w:top w:val="none" w:sz="0" w:space="0" w:color="auto"/>
                <w:left w:val="none" w:sz="0" w:space="0" w:color="auto"/>
                <w:bottom w:val="none" w:sz="0" w:space="0" w:color="auto"/>
                <w:right w:val="none" w:sz="0" w:space="0" w:color="auto"/>
              </w:divBdr>
            </w:div>
            <w:div w:id="992684775">
              <w:marLeft w:val="0"/>
              <w:marRight w:val="0"/>
              <w:marTop w:val="0"/>
              <w:marBottom w:val="0"/>
              <w:divBdr>
                <w:top w:val="none" w:sz="0" w:space="0" w:color="auto"/>
                <w:left w:val="none" w:sz="0" w:space="0" w:color="auto"/>
                <w:bottom w:val="none" w:sz="0" w:space="0" w:color="auto"/>
                <w:right w:val="none" w:sz="0" w:space="0" w:color="auto"/>
              </w:divBdr>
            </w:div>
            <w:div w:id="1700928329">
              <w:marLeft w:val="0"/>
              <w:marRight w:val="0"/>
              <w:marTop w:val="0"/>
              <w:marBottom w:val="0"/>
              <w:divBdr>
                <w:top w:val="none" w:sz="0" w:space="0" w:color="auto"/>
                <w:left w:val="none" w:sz="0" w:space="0" w:color="auto"/>
                <w:bottom w:val="none" w:sz="0" w:space="0" w:color="auto"/>
                <w:right w:val="none" w:sz="0" w:space="0" w:color="auto"/>
              </w:divBdr>
            </w:div>
            <w:div w:id="1464621300">
              <w:marLeft w:val="0"/>
              <w:marRight w:val="0"/>
              <w:marTop w:val="0"/>
              <w:marBottom w:val="0"/>
              <w:divBdr>
                <w:top w:val="none" w:sz="0" w:space="0" w:color="auto"/>
                <w:left w:val="none" w:sz="0" w:space="0" w:color="auto"/>
                <w:bottom w:val="none" w:sz="0" w:space="0" w:color="auto"/>
                <w:right w:val="none" w:sz="0" w:space="0" w:color="auto"/>
              </w:divBdr>
            </w:div>
            <w:div w:id="453596311">
              <w:marLeft w:val="0"/>
              <w:marRight w:val="0"/>
              <w:marTop w:val="0"/>
              <w:marBottom w:val="0"/>
              <w:divBdr>
                <w:top w:val="none" w:sz="0" w:space="0" w:color="auto"/>
                <w:left w:val="none" w:sz="0" w:space="0" w:color="auto"/>
                <w:bottom w:val="none" w:sz="0" w:space="0" w:color="auto"/>
                <w:right w:val="none" w:sz="0" w:space="0" w:color="auto"/>
              </w:divBdr>
            </w:div>
            <w:div w:id="1082727116">
              <w:marLeft w:val="0"/>
              <w:marRight w:val="0"/>
              <w:marTop w:val="0"/>
              <w:marBottom w:val="0"/>
              <w:divBdr>
                <w:top w:val="none" w:sz="0" w:space="0" w:color="auto"/>
                <w:left w:val="none" w:sz="0" w:space="0" w:color="auto"/>
                <w:bottom w:val="none" w:sz="0" w:space="0" w:color="auto"/>
                <w:right w:val="none" w:sz="0" w:space="0" w:color="auto"/>
              </w:divBdr>
            </w:div>
            <w:div w:id="94327540">
              <w:marLeft w:val="0"/>
              <w:marRight w:val="0"/>
              <w:marTop w:val="0"/>
              <w:marBottom w:val="0"/>
              <w:divBdr>
                <w:top w:val="none" w:sz="0" w:space="0" w:color="auto"/>
                <w:left w:val="none" w:sz="0" w:space="0" w:color="auto"/>
                <w:bottom w:val="none" w:sz="0" w:space="0" w:color="auto"/>
                <w:right w:val="none" w:sz="0" w:space="0" w:color="auto"/>
              </w:divBdr>
            </w:div>
            <w:div w:id="2092896262">
              <w:marLeft w:val="0"/>
              <w:marRight w:val="0"/>
              <w:marTop w:val="0"/>
              <w:marBottom w:val="0"/>
              <w:divBdr>
                <w:top w:val="none" w:sz="0" w:space="0" w:color="auto"/>
                <w:left w:val="none" w:sz="0" w:space="0" w:color="auto"/>
                <w:bottom w:val="none" w:sz="0" w:space="0" w:color="auto"/>
                <w:right w:val="none" w:sz="0" w:space="0" w:color="auto"/>
              </w:divBdr>
            </w:div>
            <w:div w:id="1220945501">
              <w:marLeft w:val="0"/>
              <w:marRight w:val="0"/>
              <w:marTop w:val="0"/>
              <w:marBottom w:val="0"/>
              <w:divBdr>
                <w:top w:val="none" w:sz="0" w:space="0" w:color="auto"/>
                <w:left w:val="none" w:sz="0" w:space="0" w:color="auto"/>
                <w:bottom w:val="none" w:sz="0" w:space="0" w:color="auto"/>
                <w:right w:val="none" w:sz="0" w:space="0" w:color="auto"/>
              </w:divBdr>
            </w:div>
            <w:div w:id="1587569679">
              <w:marLeft w:val="0"/>
              <w:marRight w:val="0"/>
              <w:marTop w:val="0"/>
              <w:marBottom w:val="0"/>
              <w:divBdr>
                <w:top w:val="none" w:sz="0" w:space="0" w:color="auto"/>
                <w:left w:val="none" w:sz="0" w:space="0" w:color="auto"/>
                <w:bottom w:val="none" w:sz="0" w:space="0" w:color="auto"/>
                <w:right w:val="none" w:sz="0" w:space="0" w:color="auto"/>
              </w:divBdr>
            </w:div>
            <w:div w:id="682560488">
              <w:marLeft w:val="0"/>
              <w:marRight w:val="0"/>
              <w:marTop w:val="0"/>
              <w:marBottom w:val="0"/>
              <w:divBdr>
                <w:top w:val="none" w:sz="0" w:space="0" w:color="auto"/>
                <w:left w:val="none" w:sz="0" w:space="0" w:color="auto"/>
                <w:bottom w:val="none" w:sz="0" w:space="0" w:color="auto"/>
                <w:right w:val="none" w:sz="0" w:space="0" w:color="auto"/>
              </w:divBdr>
            </w:div>
            <w:div w:id="1095246520">
              <w:marLeft w:val="0"/>
              <w:marRight w:val="0"/>
              <w:marTop w:val="0"/>
              <w:marBottom w:val="0"/>
              <w:divBdr>
                <w:top w:val="none" w:sz="0" w:space="0" w:color="auto"/>
                <w:left w:val="none" w:sz="0" w:space="0" w:color="auto"/>
                <w:bottom w:val="none" w:sz="0" w:space="0" w:color="auto"/>
                <w:right w:val="none" w:sz="0" w:space="0" w:color="auto"/>
              </w:divBdr>
            </w:div>
            <w:div w:id="53507662">
              <w:marLeft w:val="0"/>
              <w:marRight w:val="0"/>
              <w:marTop w:val="0"/>
              <w:marBottom w:val="0"/>
              <w:divBdr>
                <w:top w:val="none" w:sz="0" w:space="0" w:color="auto"/>
                <w:left w:val="none" w:sz="0" w:space="0" w:color="auto"/>
                <w:bottom w:val="none" w:sz="0" w:space="0" w:color="auto"/>
                <w:right w:val="none" w:sz="0" w:space="0" w:color="auto"/>
              </w:divBdr>
            </w:div>
            <w:div w:id="1235313598">
              <w:marLeft w:val="0"/>
              <w:marRight w:val="0"/>
              <w:marTop w:val="0"/>
              <w:marBottom w:val="0"/>
              <w:divBdr>
                <w:top w:val="none" w:sz="0" w:space="0" w:color="auto"/>
                <w:left w:val="none" w:sz="0" w:space="0" w:color="auto"/>
                <w:bottom w:val="none" w:sz="0" w:space="0" w:color="auto"/>
                <w:right w:val="none" w:sz="0" w:space="0" w:color="auto"/>
              </w:divBdr>
            </w:div>
            <w:div w:id="670719773">
              <w:marLeft w:val="0"/>
              <w:marRight w:val="0"/>
              <w:marTop w:val="0"/>
              <w:marBottom w:val="0"/>
              <w:divBdr>
                <w:top w:val="none" w:sz="0" w:space="0" w:color="auto"/>
                <w:left w:val="none" w:sz="0" w:space="0" w:color="auto"/>
                <w:bottom w:val="none" w:sz="0" w:space="0" w:color="auto"/>
                <w:right w:val="none" w:sz="0" w:space="0" w:color="auto"/>
              </w:divBdr>
            </w:div>
            <w:div w:id="40181339">
              <w:marLeft w:val="0"/>
              <w:marRight w:val="0"/>
              <w:marTop w:val="0"/>
              <w:marBottom w:val="0"/>
              <w:divBdr>
                <w:top w:val="none" w:sz="0" w:space="0" w:color="auto"/>
                <w:left w:val="none" w:sz="0" w:space="0" w:color="auto"/>
                <w:bottom w:val="none" w:sz="0" w:space="0" w:color="auto"/>
                <w:right w:val="none" w:sz="0" w:space="0" w:color="auto"/>
              </w:divBdr>
            </w:div>
            <w:div w:id="487870961">
              <w:marLeft w:val="0"/>
              <w:marRight w:val="0"/>
              <w:marTop w:val="0"/>
              <w:marBottom w:val="0"/>
              <w:divBdr>
                <w:top w:val="none" w:sz="0" w:space="0" w:color="auto"/>
                <w:left w:val="none" w:sz="0" w:space="0" w:color="auto"/>
                <w:bottom w:val="none" w:sz="0" w:space="0" w:color="auto"/>
                <w:right w:val="none" w:sz="0" w:space="0" w:color="auto"/>
              </w:divBdr>
            </w:div>
            <w:div w:id="483858474">
              <w:marLeft w:val="0"/>
              <w:marRight w:val="0"/>
              <w:marTop w:val="0"/>
              <w:marBottom w:val="0"/>
              <w:divBdr>
                <w:top w:val="none" w:sz="0" w:space="0" w:color="auto"/>
                <w:left w:val="none" w:sz="0" w:space="0" w:color="auto"/>
                <w:bottom w:val="none" w:sz="0" w:space="0" w:color="auto"/>
                <w:right w:val="none" w:sz="0" w:space="0" w:color="auto"/>
              </w:divBdr>
            </w:div>
            <w:div w:id="601954744">
              <w:marLeft w:val="0"/>
              <w:marRight w:val="0"/>
              <w:marTop w:val="0"/>
              <w:marBottom w:val="0"/>
              <w:divBdr>
                <w:top w:val="none" w:sz="0" w:space="0" w:color="auto"/>
                <w:left w:val="none" w:sz="0" w:space="0" w:color="auto"/>
                <w:bottom w:val="none" w:sz="0" w:space="0" w:color="auto"/>
                <w:right w:val="none" w:sz="0" w:space="0" w:color="auto"/>
              </w:divBdr>
            </w:div>
            <w:div w:id="882138534">
              <w:marLeft w:val="0"/>
              <w:marRight w:val="0"/>
              <w:marTop w:val="0"/>
              <w:marBottom w:val="0"/>
              <w:divBdr>
                <w:top w:val="none" w:sz="0" w:space="0" w:color="auto"/>
                <w:left w:val="none" w:sz="0" w:space="0" w:color="auto"/>
                <w:bottom w:val="none" w:sz="0" w:space="0" w:color="auto"/>
                <w:right w:val="none" w:sz="0" w:space="0" w:color="auto"/>
              </w:divBdr>
            </w:div>
            <w:div w:id="1107315651">
              <w:marLeft w:val="0"/>
              <w:marRight w:val="0"/>
              <w:marTop w:val="0"/>
              <w:marBottom w:val="0"/>
              <w:divBdr>
                <w:top w:val="none" w:sz="0" w:space="0" w:color="auto"/>
                <w:left w:val="none" w:sz="0" w:space="0" w:color="auto"/>
                <w:bottom w:val="none" w:sz="0" w:space="0" w:color="auto"/>
                <w:right w:val="none" w:sz="0" w:space="0" w:color="auto"/>
              </w:divBdr>
            </w:div>
            <w:div w:id="591398040">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46564908">
              <w:marLeft w:val="0"/>
              <w:marRight w:val="0"/>
              <w:marTop w:val="0"/>
              <w:marBottom w:val="0"/>
              <w:divBdr>
                <w:top w:val="none" w:sz="0" w:space="0" w:color="auto"/>
                <w:left w:val="none" w:sz="0" w:space="0" w:color="auto"/>
                <w:bottom w:val="none" w:sz="0" w:space="0" w:color="auto"/>
                <w:right w:val="none" w:sz="0" w:space="0" w:color="auto"/>
              </w:divBdr>
            </w:div>
            <w:div w:id="2093579266">
              <w:marLeft w:val="0"/>
              <w:marRight w:val="0"/>
              <w:marTop w:val="0"/>
              <w:marBottom w:val="0"/>
              <w:divBdr>
                <w:top w:val="none" w:sz="0" w:space="0" w:color="auto"/>
                <w:left w:val="none" w:sz="0" w:space="0" w:color="auto"/>
                <w:bottom w:val="none" w:sz="0" w:space="0" w:color="auto"/>
                <w:right w:val="none" w:sz="0" w:space="0" w:color="auto"/>
              </w:divBdr>
            </w:div>
            <w:div w:id="6102567">
              <w:marLeft w:val="0"/>
              <w:marRight w:val="0"/>
              <w:marTop w:val="0"/>
              <w:marBottom w:val="0"/>
              <w:divBdr>
                <w:top w:val="none" w:sz="0" w:space="0" w:color="auto"/>
                <w:left w:val="none" w:sz="0" w:space="0" w:color="auto"/>
                <w:bottom w:val="none" w:sz="0" w:space="0" w:color="auto"/>
                <w:right w:val="none" w:sz="0" w:space="0" w:color="auto"/>
              </w:divBdr>
            </w:div>
            <w:div w:id="1552886606">
              <w:marLeft w:val="0"/>
              <w:marRight w:val="0"/>
              <w:marTop w:val="0"/>
              <w:marBottom w:val="0"/>
              <w:divBdr>
                <w:top w:val="none" w:sz="0" w:space="0" w:color="auto"/>
                <w:left w:val="none" w:sz="0" w:space="0" w:color="auto"/>
                <w:bottom w:val="none" w:sz="0" w:space="0" w:color="auto"/>
                <w:right w:val="none" w:sz="0" w:space="0" w:color="auto"/>
              </w:divBdr>
            </w:div>
            <w:div w:id="1865169466">
              <w:marLeft w:val="0"/>
              <w:marRight w:val="0"/>
              <w:marTop w:val="0"/>
              <w:marBottom w:val="0"/>
              <w:divBdr>
                <w:top w:val="none" w:sz="0" w:space="0" w:color="auto"/>
                <w:left w:val="none" w:sz="0" w:space="0" w:color="auto"/>
                <w:bottom w:val="none" w:sz="0" w:space="0" w:color="auto"/>
                <w:right w:val="none" w:sz="0" w:space="0" w:color="auto"/>
              </w:divBdr>
            </w:div>
            <w:div w:id="1769158768">
              <w:marLeft w:val="0"/>
              <w:marRight w:val="0"/>
              <w:marTop w:val="0"/>
              <w:marBottom w:val="0"/>
              <w:divBdr>
                <w:top w:val="none" w:sz="0" w:space="0" w:color="auto"/>
                <w:left w:val="none" w:sz="0" w:space="0" w:color="auto"/>
                <w:bottom w:val="none" w:sz="0" w:space="0" w:color="auto"/>
                <w:right w:val="none" w:sz="0" w:space="0" w:color="auto"/>
              </w:divBdr>
            </w:div>
            <w:div w:id="680201461">
              <w:marLeft w:val="0"/>
              <w:marRight w:val="0"/>
              <w:marTop w:val="0"/>
              <w:marBottom w:val="0"/>
              <w:divBdr>
                <w:top w:val="none" w:sz="0" w:space="0" w:color="auto"/>
                <w:left w:val="none" w:sz="0" w:space="0" w:color="auto"/>
                <w:bottom w:val="none" w:sz="0" w:space="0" w:color="auto"/>
                <w:right w:val="none" w:sz="0" w:space="0" w:color="auto"/>
              </w:divBdr>
            </w:div>
            <w:div w:id="734398693">
              <w:marLeft w:val="0"/>
              <w:marRight w:val="0"/>
              <w:marTop w:val="0"/>
              <w:marBottom w:val="0"/>
              <w:divBdr>
                <w:top w:val="none" w:sz="0" w:space="0" w:color="auto"/>
                <w:left w:val="none" w:sz="0" w:space="0" w:color="auto"/>
                <w:bottom w:val="none" w:sz="0" w:space="0" w:color="auto"/>
                <w:right w:val="none" w:sz="0" w:space="0" w:color="auto"/>
              </w:divBdr>
            </w:div>
            <w:div w:id="1106577056">
              <w:marLeft w:val="0"/>
              <w:marRight w:val="0"/>
              <w:marTop w:val="0"/>
              <w:marBottom w:val="0"/>
              <w:divBdr>
                <w:top w:val="none" w:sz="0" w:space="0" w:color="auto"/>
                <w:left w:val="none" w:sz="0" w:space="0" w:color="auto"/>
                <w:bottom w:val="none" w:sz="0" w:space="0" w:color="auto"/>
                <w:right w:val="none" w:sz="0" w:space="0" w:color="auto"/>
              </w:divBdr>
            </w:div>
            <w:div w:id="603466640">
              <w:marLeft w:val="0"/>
              <w:marRight w:val="0"/>
              <w:marTop w:val="0"/>
              <w:marBottom w:val="0"/>
              <w:divBdr>
                <w:top w:val="none" w:sz="0" w:space="0" w:color="auto"/>
                <w:left w:val="none" w:sz="0" w:space="0" w:color="auto"/>
                <w:bottom w:val="none" w:sz="0" w:space="0" w:color="auto"/>
                <w:right w:val="none" w:sz="0" w:space="0" w:color="auto"/>
              </w:divBdr>
            </w:div>
            <w:div w:id="964627150">
              <w:marLeft w:val="0"/>
              <w:marRight w:val="0"/>
              <w:marTop w:val="0"/>
              <w:marBottom w:val="0"/>
              <w:divBdr>
                <w:top w:val="none" w:sz="0" w:space="0" w:color="auto"/>
                <w:left w:val="none" w:sz="0" w:space="0" w:color="auto"/>
                <w:bottom w:val="none" w:sz="0" w:space="0" w:color="auto"/>
                <w:right w:val="none" w:sz="0" w:space="0" w:color="auto"/>
              </w:divBdr>
            </w:div>
            <w:div w:id="51199491">
              <w:marLeft w:val="0"/>
              <w:marRight w:val="0"/>
              <w:marTop w:val="0"/>
              <w:marBottom w:val="0"/>
              <w:divBdr>
                <w:top w:val="none" w:sz="0" w:space="0" w:color="auto"/>
                <w:left w:val="none" w:sz="0" w:space="0" w:color="auto"/>
                <w:bottom w:val="none" w:sz="0" w:space="0" w:color="auto"/>
                <w:right w:val="none" w:sz="0" w:space="0" w:color="auto"/>
              </w:divBdr>
            </w:div>
            <w:div w:id="244994485">
              <w:marLeft w:val="0"/>
              <w:marRight w:val="0"/>
              <w:marTop w:val="0"/>
              <w:marBottom w:val="0"/>
              <w:divBdr>
                <w:top w:val="none" w:sz="0" w:space="0" w:color="auto"/>
                <w:left w:val="none" w:sz="0" w:space="0" w:color="auto"/>
                <w:bottom w:val="none" w:sz="0" w:space="0" w:color="auto"/>
                <w:right w:val="none" w:sz="0" w:space="0" w:color="auto"/>
              </w:divBdr>
            </w:div>
            <w:div w:id="566232071">
              <w:marLeft w:val="0"/>
              <w:marRight w:val="0"/>
              <w:marTop w:val="0"/>
              <w:marBottom w:val="0"/>
              <w:divBdr>
                <w:top w:val="none" w:sz="0" w:space="0" w:color="auto"/>
                <w:left w:val="none" w:sz="0" w:space="0" w:color="auto"/>
                <w:bottom w:val="none" w:sz="0" w:space="0" w:color="auto"/>
                <w:right w:val="none" w:sz="0" w:space="0" w:color="auto"/>
              </w:divBdr>
            </w:div>
            <w:div w:id="19400784">
              <w:marLeft w:val="0"/>
              <w:marRight w:val="0"/>
              <w:marTop w:val="0"/>
              <w:marBottom w:val="0"/>
              <w:divBdr>
                <w:top w:val="none" w:sz="0" w:space="0" w:color="auto"/>
                <w:left w:val="none" w:sz="0" w:space="0" w:color="auto"/>
                <w:bottom w:val="none" w:sz="0" w:space="0" w:color="auto"/>
                <w:right w:val="none" w:sz="0" w:space="0" w:color="auto"/>
              </w:divBdr>
            </w:div>
            <w:div w:id="1651522875">
              <w:marLeft w:val="0"/>
              <w:marRight w:val="0"/>
              <w:marTop w:val="0"/>
              <w:marBottom w:val="0"/>
              <w:divBdr>
                <w:top w:val="none" w:sz="0" w:space="0" w:color="auto"/>
                <w:left w:val="none" w:sz="0" w:space="0" w:color="auto"/>
                <w:bottom w:val="none" w:sz="0" w:space="0" w:color="auto"/>
                <w:right w:val="none" w:sz="0" w:space="0" w:color="auto"/>
              </w:divBdr>
            </w:div>
            <w:div w:id="340548710">
              <w:marLeft w:val="0"/>
              <w:marRight w:val="0"/>
              <w:marTop w:val="0"/>
              <w:marBottom w:val="0"/>
              <w:divBdr>
                <w:top w:val="none" w:sz="0" w:space="0" w:color="auto"/>
                <w:left w:val="none" w:sz="0" w:space="0" w:color="auto"/>
                <w:bottom w:val="none" w:sz="0" w:space="0" w:color="auto"/>
                <w:right w:val="none" w:sz="0" w:space="0" w:color="auto"/>
              </w:divBdr>
            </w:div>
            <w:div w:id="1447693507">
              <w:marLeft w:val="0"/>
              <w:marRight w:val="0"/>
              <w:marTop w:val="0"/>
              <w:marBottom w:val="0"/>
              <w:divBdr>
                <w:top w:val="none" w:sz="0" w:space="0" w:color="auto"/>
                <w:left w:val="none" w:sz="0" w:space="0" w:color="auto"/>
                <w:bottom w:val="none" w:sz="0" w:space="0" w:color="auto"/>
                <w:right w:val="none" w:sz="0" w:space="0" w:color="auto"/>
              </w:divBdr>
            </w:div>
            <w:div w:id="604120098">
              <w:marLeft w:val="0"/>
              <w:marRight w:val="0"/>
              <w:marTop w:val="0"/>
              <w:marBottom w:val="0"/>
              <w:divBdr>
                <w:top w:val="none" w:sz="0" w:space="0" w:color="auto"/>
                <w:left w:val="none" w:sz="0" w:space="0" w:color="auto"/>
                <w:bottom w:val="none" w:sz="0" w:space="0" w:color="auto"/>
                <w:right w:val="none" w:sz="0" w:space="0" w:color="auto"/>
              </w:divBdr>
            </w:div>
            <w:div w:id="972707965">
              <w:marLeft w:val="0"/>
              <w:marRight w:val="0"/>
              <w:marTop w:val="0"/>
              <w:marBottom w:val="0"/>
              <w:divBdr>
                <w:top w:val="none" w:sz="0" w:space="0" w:color="auto"/>
                <w:left w:val="none" w:sz="0" w:space="0" w:color="auto"/>
                <w:bottom w:val="none" w:sz="0" w:space="0" w:color="auto"/>
                <w:right w:val="none" w:sz="0" w:space="0" w:color="auto"/>
              </w:divBdr>
            </w:div>
            <w:div w:id="1439331092">
              <w:marLeft w:val="0"/>
              <w:marRight w:val="0"/>
              <w:marTop w:val="0"/>
              <w:marBottom w:val="0"/>
              <w:divBdr>
                <w:top w:val="none" w:sz="0" w:space="0" w:color="auto"/>
                <w:left w:val="none" w:sz="0" w:space="0" w:color="auto"/>
                <w:bottom w:val="none" w:sz="0" w:space="0" w:color="auto"/>
                <w:right w:val="none" w:sz="0" w:space="0" w:color="auto"/>
              </w:divBdr>
            </w:div>
            <w:div w:id="1817411214">
              <w:marLeft w:val="0"/>
              <w:marRight w:val="0"/>
              <w:marTop w:val="0"/>
              <w:marBottom w:val="0"/>
              <w:divBdr>
                <w:top w:val="none" w:sz="0" w:space="0" w:color="auto"/>
                <w:left w:val="none" w:sz="0" w:space="0" w:color="auto"/>
                <w:bottom w:val="none" w:sz="0" w:space="0" w:color="auto"/>
                <w:right w:val="none" w:sz="0" w:space="0" w:color="auto"/>
              </w:divBdr>
            </w:div>
            <w:div w:id="1256596308">
              <w:marLeft w:val="0"/>
              <w:marRight w:val="0"/>
              <w:marTop w:val="0"/>
              <w:marBottom w:val="0"/>
              <w:divBdr>
                <w:top w:val="none" w:sz="0" w:space="0" w:color="auto"/>
                <w:left w:val="none" w:sz="0" w:space="0" w:color="auto"/>
                <w:bottom w:val="none" w:sz="0" w:space="0" w:color="auto"/>
                <w:right w:val="none" w:sz="0" w:space="0" w:color="auto"/>
              </w:divBdr>
            </w:div>
            <w:div w:id="1629579621">
              <w:marLeft w:val="0"/>
              <w:marRight w:val="0"/>
              <w:marTop w:val="0"/>
              <w:marBottom w:val="0"/>
              <w:divBdr>
                <w:top w:val="none" w:sz="0" w:space="0" w:color="auto"/>
                <w:left w:val="none" w:sz="0" w:space="0" w:color="auto"/>
                <w:bottom w:val="none" w:sz="0" w:space="0" w:color="auto"/>
                <w:right w:val="none" w:sz="0" w:space="0" w:color="auto"/>
              </w:divBdr>
            </w:div>
            <w:div w:id="2057000535">
              <w:marLeft w:val="0"/>
              <w:marRight w:val="0"/>
              <w:marTop w:val="0"/>
              <w:marBottom w:val="0"/>
              <w:divBdr>
                <w:top w:val="none" w:sz="0" w:space="0" w:color="auto"/>
                <w:left w:val="none" w:sz="0" w:space="0" w:color="auto"/>
                <w:bottom w:val="none" w:sz="0" w:space="0" w:color="auto"/>
                <w:right w:val="none" w:sz="0" w:space="0" w:color="auto"/>
              </w:divBdr>
            </w:div>
            <w:div w:id="1828090352">
              <w:marLeft w:val="0"/>
              <w:marRight w:val="0"/>
              <w:marTop w:val="0"/>
              <w:marBottom w:val="0"/>
              <w:divBdr>
                <w:top w:val="none" w:sz="0" w:space="0" w:color="auto"/>
                <w:left w:val="none" w:sz="0" w:space="0" w:color="auto"/>
                <w:bottom w:val="none" w:sz="0" w:space="0" w:color="auto"/>
                <w:right w:val="none" w:sz="0" w:space="0" w:color="auto"/>
              </w:divBdr>
            </w:div>
            <w:div w:id="633099510">
              <w:marLeft w:val="0"/>
              <w:marRight w:val="0"/>
              <w:marTop w:val="0"/>
              <w:marBottom w:val="0"/>
              <w:divBdr>
                <w:top w:val="none" w:sz="0" w:space="0" w:color="auto"/>
                <w:left w:val="none" w:sz="0" w:space="0" w:color="auto"/>
                <w:bottom w:val="none" w:sz="0" w:space="0" w:color="auto"/>
                <w:right w:val="none" w:sz="0" w:space="0" w:color="auto"/>
              </w:divBdr>
            </w:div>
            <w:div w:id="2084521512">
              <w:marLeft w:val="0"/>
              <w:marRight w:val="0"/>
              <w:marTop w:val="0"/>
              <w:marBottom w:val="0"/>
              <w:divBdr>
                <w:top w:val="none" w:sz="0" w:space="0" w:color="auto"/>
                <w:left w:val="none" w:sz="0" w:space="0" w:color="auto"/>
                <w:bottom w:val="none" w:sz="0" w:space="0" w:color="auto"/>
                <w:right w:val="none" w:sz="0" w:space="0" w:color="auto"/>
              </w:divBdr>
            </w:div>
            <w:div w:id="2018654511">
              <w:marLeft w:val="0"/>
              <w:marRight w:val="0"/>
              <w:marTop w:val="0"/>
              <w:marBottom w:val="0"/>
              <w:divBdr>
                <w:top w:val="none" w:sz="0" w:space="0" w:color="auto"/>
                <w:left w:val="none" w:sz="0" w:space="0" w:color="auto"/>
                <w:bottom w:val="none" w:sz="0" w:space="0" w:color="auto"/>
                <w:right w:val="none" w:sz="0" w:space="0" w:color="auto"/>
              </w:divBdr>
            </w:div>
            <w:div w:id="1600605081">
              <w:marLeft w:val="0"/>
              <w:marRight w:val="0"/>
              <w:marTop w:val="0"/>
              <w:marBottom w:val="0"/>
              <w:divBdr>
                <w:top w:val="none" w:sz="0" w:space="0" w:color="auto"/>
                <w:left w:val="none" w:sz="0" w:space="0" w:color="auto"/>
                <w:bottom w:val="none" w:sz="0" w:space="0" w:color="auto"/>
                <w:right w:val="none" w:sz="0" w:space="0" w:color="auto"/>
              </w:divBdr>
            </w:div>
            <w:div w:id="1428770296">
              <w:marLeft w:val="0"/>
              <w:marRight w:val="0"/>
              <w:marTop w:val="0"/>
              <w:marBottom w:val="0"/>
              <w:divBdr>
                <w:top w:val="none" w:sz="0" w:space="0" w:color="auto"/>
                <w:left w:val="none" w:sz="0" w:space="0" w:color="auto"/>
                <w:bottom w:val="none" w:sz="0" w:space="0" w:color="auto"/>
                <w:right w:val="none" w:sz="0" w:space="0" w:color="auto"/>
              </w:divBdr>
            </w:div>
            <w:div w:id="859471744">
              <w:marLeft w:val="0"/>
              <w:marRight w:val="0"/>
              <w:marTop w:val="0"/>
              <w:marBottom w:val="0"/>
              <w:divBdr>
                <w:top w:val="none" w:sz="0" w:space="0" w:color="auto"/>
                <w:left w:val="none" w:sz="0" w:space="0" w:color="auto"/>
                <w:bottom w:val="none" w:sz="0" w:space="0" w:color="auto"/>
                <w:right w:val="none" w:sz="0" w:space="0" w:color="auto"/>
              </w:divBdr>
            </w:div>
            <w:div w:id="171190618">
              <w:marLeft w:val="0"/>
              <w:marRight w:val="0"/>
              <w:marTop w:val="0"/>
              <w:marBottom w:val="0"/>
              <w:divBdr>
                <w:top w:val="none" w:sz="0" w:space="0" w:color="auto"/>
                <w:left w:val="none" w:sz="0" w:space="0" w:color="auto"/>
                <w:bottom w:val="none" w:sz="0" w:space="0" w:color="auto"/>
                <w:right w:val="none" w:sz="0" w:space="0" w:color="auto"/>
              </w:divBdr>
            </w:div>
            <w:div w:id="1983120868">
              <w:marLeft w:val="0"/>
              <w:marRight w:val="0"/>
              <w:marTop w:val="0"/>
              <w:marBottom w:val="0"/>
              <w:divBdr>
                <w:top w:val="none" w:sz="0" w:space="0" w:color="auto"/>
                <w:left w:val="none" w:sz="0" w:space="0" w:color="auto"/>
                <w:bottom w:val="none" w:sz="0" w:space="0" w:color="auto"/>
                <w:right w:val="none" w:sz="0" w:space="0" w:color="auto"/>
              </w:divBdr>
            </w:div>
            <w:div w:id="102576254">
              <w:marLeft w:val="0"/>
              <w:marRight w:val="0"/>
              <w:marTop w:val="0"/>
              <w:marBottom w:val="0"/>
              <w:divBdr>
                <w:top w:val="none" w:sz="0" w:space="0" w:color="auto"/>
                <w:left w:val="none" w:sz="0" w:space="0" w:color="auto"/>
                <w:bottom w:val="none" w:sz="0" w:space="0" w:color="auto"/>
                <w:right w:val="none" w:sz="0" w:space="0" w:color="auto"/>
              </w:divBdr>
            </w:div>
            <w:div w:id="1448698676">
              <w:marLeft w:val="0"/>
              <w:marRight w:val="0"/>
              <w:marTop w:val="0"/>
              <w:marBottom w:val="0"/>
              <w:divBdr>
                <w:top w:val="none" w:sz="0" w:space="0" w:color="auto"/>
                <w:left w:val="none" w:sz="0" w:space="0" w:color="auto"/>
                <w:bottom w:val="none" w:sz="0" w:space="0" w:color="auto"/>
                <w:right w:val="none" w:sz="0" w:space="0" w:color="auto"/>
              </w:divBdr>
            </w:div>
            <w:div w:id="1500316345">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695346236">
              <w:marLeft w:val="0"/>
              <w:marRight w:val="0"/>
              <w:marTop w:val="0"/>
              <w:marBottom w:val="0"/>
              <w:divBdr>
                <w:top w:val="none" w:sz="0" w:space="0" w:color="auto"/>
                <w:left w:val="none" w:sz="0" w:space="0" w:color="auto"/>
                <w:bottom w:val="none" w:sz="0" w:space="0" w:color="auto"/>
                <w:right w:val="none" w:sz="0" w:space="0" w:color="auto"/>
              </w:divBdr>
            </w:div>
            <w:div w:id="576016665">
              <w:marLeft w:val="0"/>
              <w:marRight w:val="0"/>
              <w:marTop w:val="0"/>
              <w:marBottom w:val="0"/>
              <w:divBdr>
                <w:top w:val="none" w:sz="0" w:space="0" w:color="auto"/>
                <w:left w:val="none" w:sz="0" w:space="0" w:color="auto"/>
                <w:bottom w:val="none" w:sz="0" w:space="0" w:color="auto"/>
                <w:right w:val="none" w:sz="0" w:space="0" w:color="auto"/>
              </w:divBdr>
            </w:div>
            <w:div w:id="1170801396">
              <w:marLeft w:val="0"/>
              <w:marRight w:val="0"/>
              <w:marTop w:val="0"/>
              <w:marBottom w:val="0"/>
              <w:divBdr>
                <w:top w:val="none" w:sz="0" w:space="0" w:color="auto"/>
                <w:left w:val="none" w:sz="0" w:space="0" w:color="auto"/>
                <w:bottom w:val="none" w:sz="0" w:space="0" w:color="auto"/>
                <w:right w:val="none" w:sz="0" w:space="0" w:color="auto"/>
              </w:divBdr>
            </w:div>
            <w:div w:id="1507865472">
              <w:marLeft w:val="0"/>
              <w:marRight w:val="0"/>
              <w:marTop w:val="0"/>
              <w:marBottom w:val="0"/>
              <w:divBdr>
                <w:top w:val="none" w:sz="0" w:space="0" w:color="auto"/>
                <w:left w:val="none" w:sz="0" w:space="0" w:color="auto"/>
                <w:bottom w:val="none" w:sz="0" w:space="0" w:color="auto"/>
                <w:right w:val="none" w:sz="0" w:space="0" w:color="auto"/>
              </w:divBdr>
            </w:div>
            <w:div w:id="1589969221">
              <w:marLeft w:val="0"/>
              <w:marRight w:val="0"/>
              <w:marTop w:val="0"/>
              <w:marBottom w:val="0"/>
              <w:divBdr>
                <w:top w:val="none" w:sz="0" w:space="0" w:color="auto"/>
                <w:left w:val="none" w:sz="0" w:space="0" w:color="auto"/>
                <w:bottom w:val="none" w:sz="0" w:space="0" w:color="auto"/>
                <w:right w:val="none" w:sz="0" w:space="0" w:color="auto"/>
              </w:divBdr>
            </w:div>
            <w:div w:id="1070620071">
              <w:marLeft w:val="0"/>
              <w:marRight w:val="0"/>
              <w:marTop w:val="0"/>
              <w:marBottom w:val="0"/>
              <w:divBdr>
                <w:top w:val="none" w:sz="0" w:space="0" w:color="auto"/>
                <w:left w:val="none" w:sz="0" w:space="0" w:color="auto"/>
                <w:bottom w:val="none" w:sz="0" w:space="0" w:color="auto"/>
                <w:right w:val="none" w:sz="0" w:space="0" w:color="auto"/>
              </w:divBdr>
            </w:div>
            <w:div w:id="107087169">
              <w:marLeft w:val="0"/>
              <w:marRight w:val="0"/>
              <w:marTop w:val="0"/>
              <w:marBottom w:val="0"/>
              <w:divBdr>
                <w:top w:val="none" w:sz="0" w:space="0" w:color="auto"/>
                <w:left w:val="none" w:sz="0" w:space="0" w:color="auto"/>
                <w:bottom w:val="none" w:sz="0" w:space="0" w:color="auto"/>
                <w:right w:val="none" w:sz="0" w:space="0" w:color="auto"/>
              </w:divBdr>
            </w:div>
            <w:div w:id="166215773">
              <w:marLeft w:val="0"/>
              <w:marRight w:val="0"/>
              <w:marTop w:val="0"/>
              <w:marBottom w:val="0"/>
              <w:divBdr>
                <w:top w:val="none" w:sz="0" w:space="0" w:color="auto"/>
                <w:left w:val="none" w:sz="0" w:space="0" w:color="auto"/>
                <w:bottom w:val="none" w:sz="0" w:space="0" w:color="auto"/>
                <w:right w:val="none" w:sz="0" w:space="0" w:color="auto"/>
              </w:divBdr>
            </w:div>
            <w:div w:id="1299650896">
              <w:marLeft w:val="0"/>
              <w:marRight w:val="0"/>
              <w:marTop w:val="0"/>
              <w:marBottom w:val="0"/>
              <w:divBdr>
                <w:top w:val="none" w:sz="0" w:space="0" w:color="auto"/>
                <w:left w:val="none" w:sz="0" w:space="0" w:color="auto"/>
                <w:bottom w:val="none" w:sz="0" w:space="0" w:color="auto"/>
                <w:right w:val="none" w:sz="0" w:space="0" w:color="auto"/>
              </w:divBdr>
            </w:div>
            <w:div w:id="745303750">
              <w:marLeft w:val="0"/>
              <w:marRight w:val="0"/>
              <w:marTop w:val="0"/>
              <w:marBottom w:val="0"/>
              <w:divBdr>
                <w:top w:val="none" w:sz="0" w:space="0" w:color="auto"/>
                <w:left w:val="none" w:sz="0" w:space="0" w:color="auto"/>
                <w:bottom w:val="none" w:sz="0" w:space="0" w:color="auto"/>
                <w:right w:val="none" w:sz="0" w:space="0" w:color="auto"/>
              </w:divBdr>
            </w:div>
            <w:div w:id="1130786852">
              <w:marLeft w:val="0"/>
              <w:marRight w:val="0"/>
              <w:marTop w:val="0"/>
              <w:marBottom w:val="0"/>
              <w:divBdr>
                <w:top w:val="none" w:sz="0" w:space="0" w:color="auto"/>
                <w:left w:val="none" w:sz="0" w:space="0" w:color="auto"/>
                <w:bottom w:val="none" w:sz="0" w:space="0" w:color="auto"/>
                <w:right w:val="none" w:sz="0" w:space="0" w:color="auto"/>
              </w:divBdr>
            </w:div>
            <w:div w:id="834496721">
              <w:marLeft w:val="0"/>
              <w:marRight w:val="0"/>
              <w:marTop w:val="0"/>
              <w:marBottom w:val="0"/>
              <w:divBdr>
                <w:top w:val="none" w:sz="0" w:space="0" w:color="auto"/>
                <w:left w:val="none" w:sz="0" w:space="0" w:color="auto"/>
                <w:bottom w:val="none" w:sz="0" w:space="0" w:color="auto"/>
                <w:right w:val="none" w:sz="0" w:space="0" w:color="auto"/>
              </w:divBdr>
            </w:div>
            <w:div w:id="1245334087">
              <w:marLeft w:val="0"/>
              <w:marRight w:val="0"/>
              <w:marTop w:val="0"/>
              <w:marBottom w:val="0"/>
              <w:divBdr>
                <w:top w:val="none" w:sz="0" w:space="0" w:color="auto"/>
                <w:left w:val="none" w:sz="0" w:space="0" w:color="auto"/>
                <w:bottom w:val="none" w:sz="0" w:space="0" w:color="auto"/>
                <w:right w:val="none" w:sz="0" w:space="0" w:color="auto"/>
              </w:divBdr>
            </w:div>
            <w:div w:id="909189447">
              <w:marLeft w:val="0"/>
              <w:marRight w:val="0"/>
              <w:marTop w:val="0"/>
              <w:marBottom w:val="0"/>
              <w:divBdr>
                <w:top w:val="none" w:sz="0" w:space="0" w:color="auto"/>
                <w:left w:val="none" w:sz="0" w:space="0" w:color="auto"/>
                <w:bottom w:val="none" w:sz="0" w:space="0" w:color="auto"/>
                <w:right w:val="none" w:sz="0" w:space="0" w:color="auto"/>
              </w:divBdr>
            </w:div>
            <w:div w:id="800923957">
              <w:marLeft w:val="0"/>
              <w:marRight w:val="0"/>
              <w:marTop w:val="0"/>
              <w:marBottom w:val="0"/>
              <w:divBdr>
                <w:top w:val="none" w:sz="0" w:space="0" w:color="auto"/>
                <w:left w:val="none" w:sz="0" w:space="0" w:color="auto"/>
                <w:bottom w:val="none" w:sz="0" w:space="0" w:color="auto"/>
                <w:right w:val="none" w:sz="0" w:space="0" w:color="auto"/>
              </w:divBdr>
            </w:div>
            <w:div w:id="243153930">
              <w:marLeft w:val="0"/>
              <w:marRight w:val="0"/>
              <w:marTop w:val="0"/>
              <w:marBottom w:val="0"/>
              <w:divBdr>
                <w:top w:val="none" w:sz="0" w:space="0" w:color="auto"/>
                <w:left w:val="none" w:sz="0" w:space="0" w:color="auto"/>
                <w:bottom w:val="none" w:sz="0" w:space="0" w:color="auto"/>
                <w:right w:val="none" w:sz="0" w:space="0" w:color="auto"/>
              </w:divBdr>
            </w:div>
            <w:div w:id="1408502636">
              <w:marLeft w:val="0"/>
              <w:marRight w:val="0"/>
              <w:marTop w:val="0"/>
              <w:marBottom w:val="0"/>
              <w:divBdr>
                <w:top w:val="none" w:sz="0" w:space="0" w:color="auto"/>
                <w:left w:val="none" w:sz="0" w:space="0" w:color="auto"/>
                <w:bottom w:val="none" w:sz="0" w:space="0" w:color="auto"/>
                <w:right w:val="none" w:sz="0" w:space="0" w:color="auto"/>
              </w:divBdr>
            </w:div>
            <w:div w:id="1122071540">
              <w:marLeft w:val="0"/>
              <w:marRight w:val="0"/>
              <w:marTop w:val="0"/>
              <w:marBottom w:val="0"/>
              <w:divBdr>
                <w:top w:val="none" w:sz="0" w:space="0" w:color="auto"/>
                <w:left w:val="none" w:sz="0" w:space="0" w:color="auto"/>
                <w:bottom w:val="none" w:sz="0" w:space="0" w:color="auto"/>
                <w:right w:val="none" w:sz="0" w:space="0" w:color="auto"/>
              </w:divBdr>
            </w:div>
            <w:div w:id="328948521">
              <w:marLeft w:val="0"/>
              <w:marRight w:val="0"/>
              <w:marTop w:val="0"/>
              <w:marBottom w:val="0"/>
              <w:divBdr>
                <w:top w:val="none" w:sz="0" w:space="0" w:color="auto"/>
                <w:left w:val="none" w:sz="0" w:space="0" w:color="auto"/>
                <w:bottom w:val="none" w:sz="0" w:space="0" w:color="auto"/>
                <w:right w:val="none" w:sz="0" w:space="0" w:color="auto"/>
              </w:divBdr>
            </w:div>
            <w:div w:id="1399205668">
              <w:marLeft w:val="0"/>
              <w:marRight w:val="0"/>
              <w:marTop w:val="0"/>
              <w:marBottom w:val="0"/>
              <w:divBdr>
                <w:top w:val="none" w:sz="0" w:space="0" w:color="auto"/>
                <w:left w:val="none" w:sz="0" w:space="0" w:color="auto"/>
                <w:bottom w:val="none" w:sz="0" w:space="0" w:color="auto"/>
                <w:right w:val="none" w:sz="0" w:space="0" w:color="auto"/>
              </w:divBdr>
            </w:div>
            <w:div w:id="309293333">
              <w:marLeft w:val="0"/>
              <w:marRight w:val="0"/>
              <w:marTop w:val="0"/>
              <w:marBottom w:val="0"/>
              <w:divBdr>
                <w:top w:val="none" w:sz="0" w:space="0" w:color="auto"/>
                <w:left w:val="none" w:sz="0" w:space="0" w:color="auto"/>
                <w:bottom w:val="none" w:sz="0" w:space="0" w:color="auto"/>
                <w:right w:val="none" w:sz="0" w:space="0" w:color="auto"/>
              </w:divBdr>
            </w:div>
            <w:div w:id="1521119259">
              <w:marLeft w:val="0"/>
              <w:marRight w:val="0"/>
              <w:marTop w:val="0"/>
              <w:marBottom w:val="0"/>
              <w:divBdr>
                <w:top w:val="none" w:sz="0" w:space="0" w:color="auto"/>
                <w:left w:val="none" w:sz="0" w:space="0" w:color="auto"/>
                <w:bottom w:val="none" w:sz="0" w:space="0" w:color="auto"/>
                <w:right w:val="none" w:sz="0" w:space="0" w:color="auto"/>
              </w:divBdr>
            </w:div>
            <w:div w:id="1889681693">
              <w:marLeft w:val="0"/>
              <w:marRight w:val="0"/>
              <w:marTop w:val="0"/>
              <w:marBottom w:val="0"/>
              <w:divBdr>
                <w:top w:val="none" w:sz="0" w:space="0" w:color="auto"/>
                <w:left w:val="none" w:sz="0" w:space="0" w:color="auto"/>
                <w:bottom w:val="none" w:sz="0" w:space="0" w:color="auto"/>
                <w:right w:val="none" w:sz="0" w:space="0" w:color="auto"/>
              </w:divBdr>
            </w:div>
            <w:div w:id="276526608">
              <w:marLeft w:val="0"/>
              <w:marRight w:val="0"/>
              <w:marTop w:val="0"/>
              <w:marBottom w:val="0"/>
              <w:divBdr>
                <w:top w:val="none" w:sz="0" w:space="0" w:color="auto"/>
                <w:left w:val="none" w:sz="0" w:space="0" w:color="auto"/>
                <w:bottom w:val="none" w:sz="0" w:space="0" w:color="auto"/>
                <w:right w:val="none" w:sz="0" w:space="0" w:color="auto"/>
              </w:divBdr>
            </w:div>
            <w:div w:id="1553037392">
              <w:marLeft w:val="0"/>
              <w:marRight w:val="0"/>
              <w:marTop w:val="0"/>
              <w:marBottom w:val="0"/>
              <w:divBdr>
                <w:top w:val="none" w:sz="0" w:space="0" w:color="auto"/>
                <w:left w:val="none" w:sz="0" w:space="0" w:color="auto"/>
                <w:bottom w:val="none" w:sz="0" w:space="0" w:color="auto"/>
                <w:right w:val="none" w:sz="0" w:space="0" w:color="auto"/>
              </w:divBdr>
            </w:div>
            <w:div w:id="1317151588">
              <w:marLeft w:val="0"/>
              <w:marRight w:val="0"/>
              <w:marTop w:val="0"/>
              <w:marBottom w:val="0"/>
              <w:divBdr>
                <w:top w:val="none" w:sz="0" w:space="0" w:color="auto"/>
                <w:left w:val="none" w:sz="0" w:space="0" w:color="auto"/>
                <w:bottom w:val="none" w:sz="0" w:space="0" w:color="auto"/>
                <w:right w:val="none" w:sz="0" w:space="0" w:color="auto"/>
              </w:divBdr>
            </w:div>
            <w:div w:id="1339850413">
              <w:marLeft w:val="0"/>
              <w:marRight w:val="0"/>
              <w:marTop w:val="0"/>
              <w:marBottom w:val="0"/>
              <w:divBdr>
                <w:top w:val="none" w:sz="0" w:space="0" w:color="auto"/>
                <w:left w:val="none" w:sz="0" w:space="0" w:color="auto"/>
                <w:bottom w:val="none" w:sz="0" w:space="0" w:color="auto"/>
                <w:right w:val="none" w:sz="0" w:space="0" w:color="auto"/>
              </w:divBdr>
            </w:div>
            <w:div w:id="1650860120">
              <w:marLeft w:val="0"/>
              <w:marRight w:val="0"/>
              <w:marTop w:val="0"/>
              <w:marBottom w:val="0"/>
              <w:divBdr>
                <w:top w:val="none" w:sz="0" w:space="0" w:color="auto"/>
                <w:left w:val="none" w:sz="0" w:space="0" w:color="auto"/>
                <w:bottom w:val="none" w:sz="0" w:space="0" w:color="auto"/>
                <w:right w:val="none" w:sz="0" w:space="0" w:color="auto"/>
              </w:divBdr>
            </w:div>
            <w:div w:id="1424834617">
              <w:marLeft w:val="0"/>
              <w:marRight w:val="0"/>
              <w:marTop w:val="0"/>
              <w:marBottom w:val="0"/>
              <w:divBdr>
                <w:top w:val="none" w:sz="0" w:space="0" w:color="auto"/>
                <w:left w:val="none" w:sz="0" w:space="0" w:color="auto"/>
                <w:bottom w:val="none" w:sz="0" w:space="0" w:color="auto"/>
                <w:right w:val="none" w:sz="0" w:space="0" w:color="auto"/>
              </w:divBdr>
            </w:div>
            <w:div w:id="1487934535">
              <w:marLeft w:val="0"/>
              <w:marRight w:val="0"/>
              <w:marTop w:val="0"/>
              <w:marBottom w:val="0"/>
              <w:divBdr>
                <w:top w:val="none" w:sz="0" w:space="0" w:color="auto"/>
                <w:left w:val="none" w:sz="0" w:space="0" w:color="auto"/>
                <w:bottom w:val="none" w:sz="0" w:space="0" w:color="auto"/>
                <w:right w:val="none" w:sz="0" w:space="0" w:color="auto"/>
              </w:divBdr>
            </w:div>
            <w:div w:id="1661346535">
              <w:marLeft w:val="0"/>
              <w:marRight w:val="0"/>
              <w:marTop w:val="0"/>
              <w:marBottom w:val="0"/>
              <w:divBdr>
                <w:top w:val="none" w:sz="0" w:space="0" w:color="auto"/>
                <w:left w:val="none" w:sz="0" w:space="0" w:color="auto"/>
                <w:bottom w:val="none" w:sz="0" w:space="0" w:color="auto"/>
                <w:right w:val="none" w:sz="0" w:space="0" w:color="auto"/>
              </w:divBdr>
            </w:div>
            <w:div w:id="1999654416">
              <w:marLeft w:val="0"/>
              <w:marRight w:val="0"/>
              <w:marTop w:val="0"/>
              <w:marBottom w:val="0"/>
              <w:divBdr>
                <w:top w:val="none" w:sz="0" w:space="0" w:color="auto"/>
                <w:left w:val="none" w:sz="0" w:space="0" w:color="auto"/>
                <w:bottom w:val="none" w:sz="0" w:space="0" w:color="auto"/>
                <w:right w:val="none" w:sz="0" w:space="0" w:color="auto"/>
              </w:divBdr>
            </w:div>
            <w:div w:id="1516073592">
              <w:marLeft w:val="0"/>
              <w:marRight w:val="0"/>
              <w:marTop w:val="0"/>
              <w:marBottom w:val="0"/>
              <w:divBdr>
                <w:top w:val="none" w:sz="0" w:space="0" w:color="auto"/>
                <w:left w:val="none" w:sz="0" w:space="0" w:color="auto"/>
                <w:bottom w:val="none" w:sz="0" w:space="0" w:color="auto"/>
                <w:right w:val="none" w:sz="0" w:space="0" w:color="auto"/>
              </w:divBdr>
            </w:div>
            <w:div w:id="466439355">
              <w:marLeft w:val="0"/>
              <w:marRight w:val="0"/>
              <w:marTop w:val="0"/>
              <w:marBottom w:val="0"/>
              <w:divBdr>
                <w:top w:val="none" w:sz="0" w:space="0" w:color="auto"/>
                <w:left w:val="none" w:sz="0" w:space="0" w:color="auto"/>
                <w:bottom w:val="none" w:sz="0" w:space="0" w:color="auto"/>
                <w:right w:val="none" w:sz="0" w:space="0" w:color="auto"/>
              </w:divBdr>
            </w:div>
            <w:div w:id="1244991588">
              <w:marLeft w:val="0"/>
              <w:marRight w:val="0"/>
              <w:marTop w:val="0"/>
              <w:marBottom w:val="0"/>
              <w:divBdr>
                <w:top w:val="none" w:sz="0" w:space="0" w:color="auto"/>
                <w:left w:val="none" w:sz="0" w:space="0" w:color="auto"/>
                <w:bottom w:val="none" w:sz="0" w:space="0" w:color="auto"/>
                <w:right w:val="none" w:sz="0" w:space="0" w:color="auto"/>
              </w:divBdr>
            </w:div>
            <w:div w:id="1386954515">
              <w:marLeft w:val="0"/>
              <w:marRight w:val="0"/>
              <w:marTop w:val="0"/>
              <w:marBottom w:val="0"/>
              <w:divBdr>
                <w:top w:val="none" w:sz="0" w:space="0" w:color="auto"/>
                <w:left w:val="none" w:sz="0" w:space="0" w:color="auto"/>
                <w:bottom w:val="none" w:sz="0" w:space="0" w:color="auto"/>
                <w:right w:val="none" w:sz="0" w:space="0" w:color="auto"/>
              </w:divBdr>
            </w:div>
            <w:div w:id="1368679150">
              <w:marLeft w:val="0"/>
              <w:marRight w:val="0"/>
              <w:marTop w:val="0"/>
              <w:marBottom w:val="0"/>
              <w:divBdr>
                <w:top w:val="none" w:sz="0" w:space="0" w:color="auto"/>
                <w:left w:val="none" w:sz="0" w:space="0" w:color="auto"/>
                <w:bottom w:val="none" w:sz="0" w:space="0" w:color="auto"/>
                <w:right w:val="none" w:sz="0" w:space="0" w:color="auto"/>
              </w:divBdr>
            </w:div>
            <w:div w:id="1555854654">
              <w:marLeft w:val="0"/>
              <w:marRight w:val="0"/>
              <w:marTop w:val="0"/>
              <w:marBottom w:val="0"/>
              <w:divBdr>
                <w:top w:val="none" w:sz="0" w:space="0" w:color="auto"/>
                <w:left w:val="none" w:sz="0" w:space="0" w:color="auto"/>
                <w:bottom w:val="none" w:sz="0" w:space="0" w:color="auto"/>
                <w:right w:val="none" w:sz="0" w:space="0" w:color="auto"/>
              </w:divBdr>
            </w:div>
            <w:div w:id="1692488168">
              <w:marLeft w:val="0"/>
              <w:marRight w:val="0"/>
              <w:marTop w:val="0"/>
              <w:marBottom w:val="0"/>
              <w:divBdr>
                <w:top w:val="none" w:sz="0" w:space="0" w:color="auto"/>
                <w:left w:val="none" w:sz="0" w:space="0" w:color="auto"/>
                <w:bottom w:val="none" w:sz="0" w:space="0" w:color="auto"/>
                <w:right w:val="none" w:sz="0" w:space="0" w:color="auto"/>
              </w:divBdr>
            </w:div>
            <w:div w:id="1686009544">
              <w:marLeft w:val="0"/>
              <w:marRight w:val="0"/>
              <w:marTop w:val="0"/>
              <w:marBottom w:val="0"/>
              <w:divBdr>
                <w:top w:val="none" w:sz="0" w:space="0" w:color="auto"/>
                <w:left w:val="none" w:sz="0" w:space="0" w:color="auto"/>
                <w:bottom w:val="none" w:sz="0" w:space="0" w:color="auto"/>
                <w:right w:val="none" w:sz="0" w:space="0" w:color="auto"/>
              </w:divBdr>
            </w:div>
            <w:div w:id="2067948834">
              <w:marLeft w:val="0"/>
              <w:marRight w:val="0"/>
              <w:marTop w:val="0"/>
              <w:marBottom w:val="0"/>
              <w:divBdr>
                <w:top w:val="none" w:sz="0" w:space="0" w:color="auto"/>
                <w:left w:val="none" w:sz="0" w:space="0" w:color="auto"/>
                <w:bottom w:val="none" w:sz="0" w:space="0" w:color="auto"/>
                <w:right w:val="none" w:sz="0" w:space="0" w:color="auto"/>
              </w:divBdr>
            </w:div>
            <w:div w:id="1974022515">
              <w:marLeft w:val="0"/>
              <w:marRight w:val="0"/>
              <w:marTop w:val="0"/>
              <w:marBottom w:val="0"/>
              <w:divBdr>
                <w:top w:val="none" w:sz="0" w:space="0" w:color="auto"/>
                <w:left w:val="none" w:sz="0" w:space="0" w:color="auto"/>
                <w:bottom w:val="none" w:sz="0" w:space="0" w:color="auto"/>
                <w:right w:val="none" w:sz="0" w:space="0" w:color="auto"/>
              </w:divBdr>
            </w:div>
            <w:div w:id="727189267">
              <w:marLeft w:val="0"/>
              <w:marRight w:val="0"/>
              <w:marTop w:val="0"/>
              <w:marBottom w:val="0"/>
              <w:divBdr>
                <w:top w:val="none" w:sz="0" w:space="0" w:color="auto"/>
                <w:left w:val="none" w:sz="0" w:space="0" w:color="auto"/>
                <w:bottom w:val="none" w:sz="0" w:space="0" w:color="auto"/>
                <w:right w:val="none" w:sz="0" w:space="0" w:color="auto"/>
              </w:divBdr>
            </w:div>
            <w:div w:id="2123843325">
              <w:marLeft w:val="0"/>
              <w:marRight w:val="0"/>
              <w:marTop w:val="0"/>
              <w:marBottom w:val="0"/>
              <w:divBdr>
                <w:top w:val="none" w:sz="0" w:space="0" w:color="auto"/>
                <w:left w:val="none" w:sz="0" w:space="0" w:color="auto"/>
                <w:bottom w:val="none" w:sz="0" w:space="0" w:color="auto"/>
                <w:right w:val="none" w:sz="0" w:space="0" w:color="auto"/>
              </w:divBdr>
            </w:div>
            <w:div w:id="2103916586">
              <w:marLeft w:val="0"/>
              <w:marRight w:val="0"/>
              <w:marTop w:val="0"/>
              <w:marBottom w:val="0"/>
              <w:divBdr>
                <w:top w:val="none" w:sz="0" w:space="0" w:color="auto"/>
                <w:left w:val="none" w:sz="0" w:space="0" w:color="auto"/>
                <w:bottom w:val="none" w:sz="0" w:space="0" w:color="auto"/>
                <w:right w:val="none" w:sz="0" w:space="0" w:color="auto"/>
              </w:divBdr>
            </w:div>
            <w:div w:id="1004627948">
              <w:marLeft w:val="0"/>
              <w:marRight w:val="0"/>
              <w:marTop w:val="0"/>
              <w:marBottom w:val="0"/>
              <w:divBdr>
                <w:top w:val="none" w:sz="0" w:space="0" w:color="auto"/>
                <w:left w:val="none" w:sz="0" w:space="0" w:color="auto"/>
                <w:bottom w:val="none" w:sz="0" w:space="0" w:color="auto"/>
                <w:right w:val="none" w:sz="0" w:space="0" w:color="auto"/>
              </w:divBdr>
            </w:div>
            <w:div w:id="1652371195">
              <w:marLeft w:val="0"/>
              <w:marRight w:val="0"/>
              <w:marTop w:val="0"/>
              <w:marBottom w:val="0"/>
              <w:divBdr>
                <w:top w:val="none" w:sz="0" w:space="0" w:color="auto"/>
                <w:left w:val="none" w:sz="0" w:space="0" w:color="auto"/>
                <w:bottom w:val="none" w:sz="0" w:space="0" w:color="auto"/>
                <w:right w:val="none" w:sz="0" w:space="0" w:color="auto"/>
              </w:divBdr>
            </w:div>
            <w:div w:id="1901137996">
              <w:marLeft w:val="0"/>
              <w:marRight w:val="0"/>
              <w:marTop w:val="0"/>
              <w:marBottom w:val="0"/>
              <w:divBdr>
                <w:top w:val="none" w:sz="0" w:space="0" w:color="auto"/>
                <w:left w:val="none" w:sz="0" w:space="0" w:color="auto"/>
                <w:bottom w:val="none" w:sz="0" w:space="0" w:color="auto"/>
                <w:right w:val="none" w:sz="0" w:space="0" w:color="auto"/>
              </w:divBdr>
            </w:div>
            <w:div w:id="1130633952">
              <w:marLeft w:val="0"/>
              <w:marRight w:val="0"/>
              <w:marTop w:val="0"/>
              <w:marBottom w:val="0"/>
              <w:divBdr>
                <w:top w:val="none" w:sz="0" w:space="0" w:color="auto"/>
                <w:left w:val="none" w:sz="0" w:space="0" w:color="auto"/>
                <w:bottom w:val="none" w:sz="0" w:space="0" w:color="auto"/>
                <w:right w:val="none" w:sz="0" w:space="0" w:color="auto"/>
              </w:divBdr>
            </w:div>
            <w:div w:id="257833810">
              <w:marLeft w:val="0"/>
              <w:marRight w:val="0"/>
              <w:marTop w:val="0"/>
              <w:marBottom w:val="0"/>
              <w:divBdr>
                <w:top w:val="none" w:sz="0" w:space="0" w:color="auto"/>
                <w:left w:val="none" w:sz="0" w:space="0" w:color="auto"/>
                <w:bottom w:val="none" w:sz="0" w:space="0" w:color="auto"/>
                <w:right w:val="none" w:sz="0" w:space="0" w:color="auto"/>
              </w:divBdr>
            </w:div>
            <w:div w:id="1107044031">
              <w:marLeft w:val="0"/>
              <w:marRight w:val="0"/>
              <w:marTop w:val="0"/>
              <w:marBottom w:val="0"/>
              <w:divBdr>
                <w:top w:val="none" w:sz="0" w:space="0" w:color="auto"/>
                <w:left w:val="none" w:sz="0" w:space="0" w:color="auto"/>
                <w:bottom w:val="none" w:sz="0" w:space="0" w:color="auto"/>
                <w:right w:val="none" w:sz="0" w:space="0" w:color="auto"/>
              </w:divBdr>
            </w:div>
            <w:div w:id="267780279">
              <w:marLeft w:val="0"/>
              <w:marRight w:val="0"/>
              <w:marTop w:val="0"/>
              <w:marBottom w:val="0"/>
              <w:divBdr>
                <w:top w:val="none" w:sz="0" w:space="0" w:color="auto"/>
                <w:left w:val="none" w:sz="0" w:space="0" w:color="auto"/>
                <w:bottom w:val="none" w:sz="0" w:space="0" w:color="auto"/>
                <w:right w:val="none" w:sz="0" w:space="0" w:color="auto"/>
              </w:divBdr>
            </w:div>
            <w:div w:id="1718894326">
              <w:marLeft w:val="0"/>
              <w:marRight w:val="0"/>
              <w:marTop w:val="0"/>
              <w:marBottom w:val="0"/>
              <w:divBdr>
                <w:top w:val="none" w:sz="0" w:space="0" w:color="auto"/>
                <w:left w:val="none" w:sz="0" w:space="0" w:color="auto"/>
                <w:bottom w:val="none" w:sz="0" w:space="0" w:color="auto"/>
                <w:right w:val="none" w:sz="0" w:space="0" w:color="auto"/>
              </w:divBdr>
            </w:div>
            <w:div w:id="1806922695">
              <w:marLeft w:val="0"/>
              <w:marRight w:val="0"/>
              <w:marTop w:val="0"/>
              <w:marBottom w:val="0"/>
              <w:divBdr>
                <w:top w:val="none" w:sz="0" w:space="0" w:color="auto"/>
                <w:left w:val="none" w:sz="0" w:space="0" w:color="auto"/>
                <w:bottom w:val="none" w:sz="0" w:space="0" w:color="auto"/>
                <w:right w:val="none" w:sz="0" w:space="0" w:color="auto"/>
              </w:divBdr>
            </w:div>
            <w:div w:id="856500072">
              <w:marLeft w:val="0"/>
              <w:marRight w:val="0"/>
              <w:marTop w:val="0"/>
              <w:marBottom w:val="0"/>
              <w:divBdr>
                <w:top w:val="none" w:sz="0" w:space="0" w:color="auto"/>
                <w:left w:val="none" w:sz="0" w:space="0" w:color="auto"/>
                <w:bottom w:val="none" w:sz="0" w:space="0" w:color="auto"/>
                <w:right w:val="none" w:sz="0" w:space="0" w:color="auto"/>
              </w:divBdr>
            </w:div>
            <w:div w:id="1430811315">
              <w:marLeft w:val="0"/>
              <w:marRight w:val="0"/>
              <w:marTop w:val="0"/>
              <w:marBottom w:val="0"/>
              <w:divBdr>
                <w:top w:val="none" w:sz="0" w:space="0" w:color="auto"/>
                <w:left w:val="none" w:sz="0" w:space="0" w:color="auto"/>
                <w:bottom w:val="none" w:sz="0" w:space="0" w:color="auto"/>
                <w:right w:val="none" w:sz="0" w:space="0" w:color="auto"/>
              </w:divBdr>
            </w:div>
            <w:div w:id="1464931669">
              <w:marLeft w:val="0"/>
              <w:marRight w:val="0"/>
              <w:marTop w:val="0"/>
              <w:marBottom w:val="0"/>
              <w:divBdr>
                <w:top w:val="none" w:sz="0" w:space="0" w:color="auto"/>
                <w:left w:val="none" w:sz="0" w:space="0" w:color="auto"/>
                <w:bottom w:val="none" w:sz="0" w:space="0" w:color="auto"/>
                <w:right w:val="none" w:sz="0" w:space="0" w:color="auto"/>
              </w:divBdr>
            </w:div>
            <w:div w:id="2102527734">
              <w:marLeft w:val="0"/>
              <w:marRight w:val="0"/>
              <w:marTop w:val="0"/>
              <w:marBottom w:val="0"/>
              <w:divBdr>
                <w:top w:val="none" w:sz="0" w:space="0" w:color="auto"/>
                <w:left w:val="none" w:sz="0" w:space="0" w:color="auto"/>
                <w:bottom w:val="none" w:sz="0" w:space="0" w:color="auto"/>
                <w:right w:val="none" w:sz="0" w:space="0" w:color="auto"/>
              </w:divBdr>
            </w:div>
            <w:div w:id="97062651">
              <w:marLeft w:val="0"/>
              <w:marRight w:val="0"/>
              <w:marTop w:val="0"/>
              <w:marBottom w:val="0"/>
              <w:divBdr>
                <w:top w:val="none" w:sz="0" w:space="0" w:color="auto"/>
                <w:left w:val="none" w:sz="0" w:space="0" w:color="auto"/>
                <w:bottom w:val="none" w:sz="0" w:space="0" w:color="auto"/>
                <w:right w:val="none" w:sz="0" w:space="0" w:color="auto"/>
              </w:divBdr>
            </w:div>
            <w:div w:id="766731031">
              <w:marLeft w:val="0"/>
              <w:marRight w:val="0"/>
              <w:marTop w:val="0"/>
              <w:marBottom w:val="0"/>
              <w:divBdr>
                <w:top w:val="none" w:sz="0" w:space="0" w:color="auto"/>
                <w:left w:val="none" w:sz="0" w:space="0" w:color="auto"/>
                <w:bottom w:val="none" w:sz="0" w:space="0" w:color="auto"/>
                <w:right w:val="none" w:sz="0" w:space="0" w:color="auto"/>
              </w:divBdr>
            </w:div>
            <w:div w:id="503514702">
              <w:marLeft w:val="0"/>
              <w:marRight w:val="0"/>
              <w:marTop w:val="0"/>
              <w:marBottom w:val="0"/>
              <w:divBdr>
                <w:top w:val="none" w:sz="0" w:space="0" w:color="auto"/>
                <w:left w:val="none" w:sz="0" w:space="0" w:color="auto"/>
                <w:bottom w:val="none" w:sz="0" w:space="0" w:color="auto"/>
                <w:right w:val="none" w:sz="0" w:space="0" w:color="auto"/>
              </w:divBdr>
            </w:div>
            <w:div w:id="1487163435">
              <w:marLeft w:val="0"/>
              <w:marRight w:val="0"/>
              <w:marTop w:val="0"/>
              <w:marBottom w:val="0"/>
              <w:divBdr>
                <w:top w:val="none" w:sz="0" w:space="0" w:color="auto"/>
                <w:left w:val="none" w:sz="0" w:space="0" w:color="auto"/>
                <w:bottom w:val="none" w:sz="0" w:space="0" w:color="auto"/>
                <w:right w:val="none" w:sz="0" w:space="0" w:color="auto"/>
              </w:divBdr>
            </w:div>
            <w:div w:id="328364784">
              <w:marLeft w:val="0"/>
              <w:marRight w:val="0"/>
              <w:marTop w:val="0"/>
              <w:marBottom w:val="0"/>
              <w:divBdr>
                <w:top w:val="none" w:sz="0" w:space="0" w:color="auto"/>
                <w:left w:val="none" w:sz="0" w:space="0" w:color="auto"/>
                <w:bottom w:val="none" w:sz="0" w:space="0" w:color="auto"/>
                <w:right w:val="none" w:sz="0" w:space="0" w:color="auto"/>
              </w:divBdr>
            </w:div>
            <w:div w:id="77792702">
              <w:marLeft w:val="0"/>
              <w:marRight w:val="0"/>
              <w:marTop w:val="0"/>
              <w:marBottom w:val="0"/>
              <w:divBdr>
                <w:top w:val="none" w:sz="0" w:space="0" w:color="auto"/>
                <w:left w:val="none" w:sz="0" w:space="0" w:color="auto"/>
                <w:bottom w:val="none" w:sz="0" w:space="0" w:color="auto"/>
                <w:right w:val="none" w:sz="0" w:space="0" w:color="auto"/>
              </w:divBdr>
            </w:div>
            <w:div w:id="1564952835">
              <w:marLeft w:val="0"/>
              <w:marRight w:val="0"/>
              <w:marTop w:val="0"/>
              <w:marBottom w:val="0"/>
              <w:divBdr>
                <w:top w:val="none" w:sz="0" w:space="0" w:color="auto"/>
                <w:left w:val="none" w:sz="0" w:space="0" w:color="auto"/>
                <w:bottom w:val="none" w:sz="0" w:space="0" w:color="auto"/>
                <w:right w:val="none" w:sz="0" w:space="0" w:color="auto"/>
              </w:divBdr>
            </w:div>
            <w:div w:id="573707765">
              <w:marLeft w:val="0"/>
              <w:marRight w:val="0"/>
              <w:marTop w:val="0"/>
              <w:marBottom w:val="0"/>
              <w:divBdr>
                <w:top w:val="none" w:sz="0" w:space="0" w:color="auto"/>
                <w:left w:val="none" w:sz="0" w:space="0" w:color="auto"/>
                <w:bottom w:val="none" w:sz="0" w:space="0" w:color="auto"/>
                <w:right w:val="none" w:sz="0" w:space="0" w:color="auto"/>
              </w:divBdr>
            </w:div>
            <w:div w:id="1569147004">
              <w:marLeft w:val="0"/>
              <w:marRight w:val="0"/>
              <w:marTop w:val="0"/>
              <w:marBottom w:val="0"/>
              <w:divBdr>
                <w:top w:val="none" w:sz="0" w:space="0" w:color="auto"/>
                <w:left w:val="none" w:sz="0" w:space="0" w:color="auto"/>
                <w:bottom w:val="none" w:sz="0" w:space="0" w:color="auto"/>
                <w:right w:val="none" w:sz="0" w:space="0" w:color="auto"/>
              </w:divBdr>
            </w:div>
            <w:div w:id="1372345266">
              <w:marLeft w:val="0"/>
              <w:marRight w:val="0"/>
              <w:marTop w:val="0"/>
              <w:marBottom w:val="0"/>
              <w:divBdr>
                <w:top w:val="none" w:sz="0" w:space="0" w:color="auto"/>
                <w:left w:val="none" w:sz="0" w:space="0" w:color="auto"/>
                <w:bottom w:val="none" w:sz="0" w:space="0" w:color="auto"/>
                <w:right w:val="none" w:sz="0" w:space="0" w:color="auto"/>
              </w:divBdr>
            </w:div>
            <w:div w:id="1812212718">
              <w:marLeft w:val="0"/>
              <w:marRight w:val="0"/>
              <w:marTop w:val="0"/>
              <w:marBottom w:val="0"/>
              <w:divBdr>
                <w:top w:val="none" w:sz="0" w:space="0" w:color="auto"/>
                <w:left w:val="none" w:sz="0" w:space="0" w:color="auto"/>
                <w:bottom w:val="none" w:sz="0" w:space="0" w:color="auto"/>
                <w:right w:val="none" w:sz="0" w:space="0" w:color="auto"/>
              </w:divBdr>
            </w:div>
            <w:div w:id="1832331243">
              <w:marLeft w:val="0"/>
              <w:marRight w:val="0"/>
              <w:marTop w:val="0"/>
              <w:marBottom w:val="0"/>
              <w:divBdr>
                <w:top w:val="none" w:sz="0" w:space="0" w:color="auto"/>
                <w:left w:val="none" w:sz="0" w:space="0" w:color="auto"/>
                <w:bottom w:val="none" w:sz="0" w:space="0" w:color="auto"/>
                <w:right w:val="none" w:sz="0" w:space="0" w:color="auto"/>
              </w:divBdr>
            </w:div>
            <w:div w:id="2053265133">
              <w:marLeft w:val="0"/>
              <w:marRight w:val="0"/>
              <w:marTop w:val="0"/>
              <w:marBottom w:val="0"/>
              <w:divBdr>
                <w:top w:val="none" w:sz="0" w:space="0" w:color="auto"/>
                <w:left w:val="none" w:sz="0" w:space="0" w:color="auto"/>
                <w:bottom w:val="none" w:sz="0" w:space="0" w:color="auto"/>
                <w:right w:val="none" w:sz="0" w:space="0" w:color="auto"/>
              </w:divBdr>
            </w:div>
            <w:div w:id="1443959215">
              <w:marLeft w:val="0"/>
              <w:marRight w:val="0"/>
              <w:marTop w:val="0"/>
              <w:marBottom w:val="0"/>
              <w:divBdr>
                <w:top w:val="none" w:sz="0" w:space="0" w:color="auto"/>
                <w:left w:val="none" w:sz="0" w:space="0" w:color="auto"/>
                <w:bottom w:val="none" w:sz="0" w:space="0" w:color="auto"/>
                <w:right w:val="none" w:sz="0" w:space="0" w:color="auto"/>
              </w:divBdr>
            </w:div>
            <w:div w:id="1751388680">
              <w:marLeft w:val="0"/>
              <w:marRight w:val="0"/>
              <w:marTop w:val="0"/>
              <w:marBottom w:val="0"/>
              <w:divBdr>
                <w:top w:val="none" w:sz="0" w:space="0" w:color="auto"/>
                <w:left w:val="none" w:sz="0" w:space="0" w:color="auto"/>
                <w:bottom w:val="none" w:sz="0" w:space="0" w:color="auto"/>
                <w:right w:val="none" w:sz="0" w:space="0" w:color="auto"/>
              </w:divBdr>
            </w:div>
            <w:div w:id="1162701222">
              <w:marLeft w:val="0"/>
              <w:marRight w:val="0"/>
              <w:marTop w:val="0"/>
              <w:marBottom w:val="0"/>
              <w:divBdr>
                <w:top w:val="none" w:sz="0" w:space="0" w:color="auto"/>
                <w:left w:val="none" w:sz="0" w:space="0" w:color="auto"/>
                <w:bottom w:val="none" w:sz="0" w:space="0" w:color="auto"/>
                <w:right w:val="none" w:sz="0" w:space="0" w:color="auto"/>
              </w:divBdr>
            </w:div>
            <w:div w:id="957108498">
              <w:marLeft w:val="0"/>
              <w:marRight w:val="0"/>
              <w:marTop w:val="0"/>
              <w:marBottom w:val="0"/>
              <w:divBdr>
                <w:top w:val="none" w:sz="0" w:space="0" w:color="auto"/>
                <w:left w:val="none" w:sz="0" w:space="0" w:color="auto"/>
                <w:bottom w:val="none" w:sz="0" w:space="0" w:color="auto"/>
                <w:right w:val="none" w:sz="0" w:space="0" w:color="auto"/>
              </w:divBdr>
            </w:div>
            <w:div w:id="968318580">
              <w:marLeft w:val="0"/>
              <w:marRight w:val="0"/>
              <w:marTop w:val="0"/>
              <w:marBottom w:val="0"/>
              <w:divBdr>
                <w:top w:val="none" w:sz="0" w:space="0" w:color="auto"/>
                <w:left w:val="none" w:sz="0" w:space="0" w:color="auto"/>
                <w:bottom w:val="none" w:sz="0" w:space="0" w:color="auto"/>
                <w:right w:val="none" w:sz="0" w:space="0" w:color="auto"/>
              </w:divBdr>
            </w:div>
            <w:div w:id="725299566">
              <w:marLeft w:val="0"/>
              <w:marRight w:val="0"/>
              <w:marTop w:val="0"/>
              <w:marBottom w:val="0"/>
              <w:divBdr>
                <w:top w:val="none" w:sz="0" w:space="0" w:color="auto"/>
                <w:left w:val="none" w:sz="0" w:space="0" w:color="auto"/>
                <w:bottom w:val="none" w:sz="0" w:space="0" w:color="auto"/>
                <w:right w:val="none" w:sz="0" w:space="0" w:color="auto"/>
              </w:divBdr>
            </w:div>
            <w:div w:id="1888451455">
              <w:marLeft w:val="0"/>
              <w:marRight w:val="0"/>
              <w:marTop w:val="0"/>
              <w:marBottom w:val="0"/>
              <w:divBdr>
                <w:top w:val="none" w:sz="0" w:space="0" w:color="auto"/>
                <w:left w:val="none" w:sz="0" w:space="0" w:color="auto"/>
                <w:bottom w:val="none" w:sz="0" w:space="0" w:color="auto"/>
                <w:right w:val="none" w:sz="0" w:space="0" w:color="auto"/>
              </w:divBdr>
            </w:div>
            <w:div w:id="1844856318">
              <w:marLeft w:val="0"/>
              <w:marRight w:val="0"/>
              <w:marTop w:val="0"/>
              <w:marBottom w:val="0"/>
              <w:divBdr>
                <w:top w:val="none" w:sz="0" w:space="0" w:color="auto"/>
                <w:left w:val="none" w:sz="0" w:space="0" w:color="auto"/>
                <w:bottom w:val="none" w:sz="0" w:space="0" w:color="auto"/>
                <w:right w:val="none" w:sz="0" w:space="0" w:color="auto"/>
              </w:divBdr>
            </w:div>
            <w:div w:id="961300953">
              <w:marLeft w:val="0"/>
              <w:marRight w:val="0"/>
              <w:marTop w:val="0"/>
              <w:marBottom w:val="0"/>
              <w:divBdr>
                <w:top w:val="none" w:sz="0" w:space="0" w:color="auto"/>
                <w:left w:val="none" w:sz="0" w:space="0" w:color="auto"/>
                <w:bottom w:val="none" w:sz="0" w:space="0" w:color="auto"/>
                <w:right w:val="none" w:sz="0" w:space="0" w:color="auto"/>
              </w:divBdr>
            </w:div>
            <w:div w:id="465004952">
              <w:marLeft w:val="0"/>
              <w:marRight w:val="0"/>
              <w:marTop w:val="0"/>
              <w:marBottom w:val="0"/>
              <w:divBdr>
                <w:top w:val="none" w:sz="0" w:space="0" w:color="auto"/>
                <w:left w:val="none" w:sz="0" w:space="0" w:color="auto"/>
                <w:bottom w:val="none" w:sz="0" w:space="0" w:color="auto"/>
                <w:right w:val="none" w:sz="0" w:space="0" w:color="auto"/>
              </w:divBdr>
            </w:div>
            <w:div w:id="68044257">
              <w:marLeft w:val="0"/>
              <w:marRight w:val="0"/>
              <w:marTop w:val="0"/>
              <w:marBottom w:val="0"/>
              <w:divBdr>
                <w:top w:val="none" w:sz="0" w:space="0" w:color="auto"/>
                <w:left w:val="none" w:sz="0" w:space="0" w:color="auto"/>
                <w:bottom w:val="none" w:sz="0" w:space="0" w:color="auto"/>
                <w:right w:val="none" w:sz="0" w:space="0" w:color="auto"/>
              </w:divBdr>
            </w:div>
            <w:div w:id="1525435810">
              <w:marLeft w:val="0"/>
              <w:marRight w:val="0"/>
              <w:marTop w:val="0"/>
              <w:marBottom w:val="0"/>
              <w:divBdr>
                <w:top w:val="none" w:sz="0" w:space="0" w:color="auto"/>
                <w:left w:val="none" w:sz="0" w:space="0" w:color="auto"/>
                <w:bottom w:val="none" w:sz="0" w:space="0" w:color="auto"/>
                <w:right w:val="none" w:sz="0" w:space="0" w:color="auto"/>
              </w:divBdr>
            </w:div>
            <w:div w:id="1399203526">
              <w:marLeft w:val="0"/>
              <w:marRight w:val="0"/>
              <w:marTop w:val="0"/>
              <w:marBottom w:val="0"/>
              <w:divBdr>
                <w:top w:val="none" w:sz="0" w:space="0" w:color="auto"/>
                <w:left w:val="none" w:sz="0" w:space="0" w:color="auto"/>
                <w:bottom w:val="none" w:sz="0" w:space="0" w:color="auto"/>
                <w:right w:val="none" w:sz="0" w:space="0" w:color="auto"/>
              </w:divBdr>
            </w:div>
            <w:div w:id="33504454">
              <w:marLeft w:val="0"/>
              <w:marRight w:val="0"/>
              <w:marTop w:val="0"/>
              <w:marBottom w:val="0"/>
              <w:divBdr>
                <w:top w:val="none" w:sz="0" w:space="0" w:color="auto"/>
                <w:left w:val="none" w:sz="0" w:space="0" w:color="auto"/>
                <w:bottom w:val="none" w:sz="0" w:space="0" w:color="auto"/>
                <w:right w:val="none" w:sz="0" w:space="0" w:color="auto"/>
              </w:divBdr>
            </w:div>
            <w:div w:id="39401160">
              <w:marLeft w:val="0"/>
              <w:marRight w:val="0"/>
              <w:marTop w:val="0"/>
              <w:marBottom w:val="0"/>
              <w:divBdr>
                <w:top w:val="none" w:sz="0" w:space="0" w:color="auto"/>
                <w:left w:val="none" w:sz="0" w:space="0" w:color="auto"/>
                <w:bottom w:val="none" w:sz="0" w:space="0" w:color="auto"/>
                <w:right w:val="none" w:sz="0" w:space="0" w:color="auto"/>
              </w:divBdr>
            </w:div>
            <w:div w:id="498035070">
              <w:marLeft w:val="0"/>
              <w:marRight w:val="0"/>
              <w:marTop w:val="0"/>
              <w:marBottom w:val="0"/>
              <w:divBdr>
                <w:top w:val="none" w:sz="0" w:space="0" w:color="auto"/>
                <w:left w:val="none" w:sz="0" w:space="0" w:color="auto"/>
                <w:bottom w:val="none" w:sz="0" w:space="0" w:color="auto"/>
                <w:right w:val="none" w:sz="0" w:space="0" w:color="auto"/>
              </w:divBdr>
            </w:div>
            <w:div w:id="886527532">
              <w:marLeft w:val="0"/>
              <w:marRight w:val="0"/>
              <w:marTop w:val="0"/>
              <w:marBottom w:val="0"/>
              <w:divBdr>
                <w:top w:val="none" w:sz="0" w:space="0" w:color="auto"/>
                <w:left w:val="none" w:sz="0" w:space="0" w:color="auto"/>
                <w:bottom w:val="none" w:sz="0" w:space="0" w:color="auto"/>
                <w:right w:val="none" w:sz="0" w:space="0" w:color="auto"/>
              </w:divBdr>
            </w:div>
            <w:div w:id="1782021438">
              <w:marLeft w:val="0"/>
              <w:marRight w:val="0"/>
              <w:marTop w:val="0"/>
              <w:marBottom w:val="0"/>
              <w:divBdr>
                <w:top w:val="none" w:sz="0" w:space="0" w:color="auto"/>
                <w:left w:val="none" w:sz="0" w:space="0" w:color="auto"/>
                <w:bottom w:val="none" w:sz="0" w:space="0" w:color="auto"/>
                <w:right w:val="none" w:sz="0" w:space="0" w:color="auto"/>
              </w:divBdr>
            </w:div>
            <w:div w:id="1422142461">
              <w:marLeft w:val="0"/>
              <w:marRight w:val="0"/>
              <w:marTop w:val="0"/>
              <w:marBottom w:val="0"/>
              <w:divBdr>
                <w:top w:val="none" w:sz="0" w:space="0" w:color="auto"/>
                <w:left w:val="none" w:sz="0" w:space="0" w:color="auto"/>
                <w:bottom w:val="none" w:sz="0" w:space="0" w:color="auto"/>
                <w:right w:val="none" w:sz="0" w:space="0" w:color="auto"/>
              </w:divBdr>
            </w:div>
            <w:div w:id="669530521">
              <w:marLeft w:val="0"/>
              <w:marRight w:val="0"/>
              <w:marTop w:val="0"/>
              <w:marBottom w:val="0"/>
              <w:divBdr>
                <w:top w:val="none" w:sz="0" w:space="0" w:color="auto"/>
                <w:left w:val="none" w:sz="0" w:space="0" w:color="auto"/>
                <w:bottom w:val="none" w:sz="0" w:space="0" w:color="auto"/>
                <w:right w:val="none" w:sz="0" w:space="0" w:color="auto"/>
              </w:divBdr>
            </w:div>
            <w:div w:id="780496715">
              <w:marLeft w:val="0"/>
              <w:marRight w:val="0"/>
              <w:marTop w:val="0"/>
              <w:marBottom w:val="0"/>
              <w:divBdr>
                <w:top w:val="none" w:sz="0" w:space="0" w:color="auto"/>
                <w:left w:val="none" w:sz="0" w:space="0" w:color="auto"/>
                <w:bottom w:val="none" w:sz="0" w:space="0" w:color="auto"/>
                <w:right w:val="none" w:sz="0" w:space="0" w:color="auto"/>
              </w:divBdr>
            </w:div>
            <w:div w:id="1020814751">
              <w:marLeft w:val="0"/>
              <w:marRight w:val="0"/>
              <w:marTop w:val="0"/>
              <w:marBottom w:val="0"/>
              <w:divBdr>
                <w:top w:val="none" w:sz="0" w:space="0" w:color="auto"/>
                <w:left w:val="none" w:sz="0" w:space="0" w:color="auto"/>
                <w:bottom w:val="none" w:sz="0" w:space="0" w:color="auto"/>
                <w:right w:val="none" w:sz="0" w:space="0" w:color="auto"/>
              </w:divBdr>
            </w:div>
            <w:div w:id="451749962">
              <w:marLeft w:val="0"/>
              <w:marRight w:val="0"/>
              <w:marTop w:val="0"/>
              <w:marBottom w:val="0"/>
              <w:divBdr>
                <w:top w:val="none" w:sz="0" w:space="0" w:color="auto"/>
                <w:left w:val="none" w:sz="0" w:space="0" w:color="auto"/>
                <w:bottom w:val="none" w:sz="0" w:space="0" w:color="auto"/>
                <w:right w:val="none" w:sz="0" w:space="0" w:color="auto"/>
              </w:divBdr>
            </w:div>
            <w:div w:id="596714164">
              <w:marLeft w:val="0"/>
              <w:marRight w:val="0"/>
              <w:marTop w:val="0"/>
              <w:marBottom w:val="0"/>
              <w:divBdr>
                <w:top w:val="none" w:sz="0" w:space="0" w:color="auto"/>
                <w:left w:val="none" w:sz="0" w:space="0" w:color="auto"/>
                <w:bottom w:val="none" w:sz="0" w:space="0" w:color="auto"/>
                <w:right w:val="none" w:sz="0" w:space="0" w:color="auto"/>
              </w:divBdr>
            </w:div>
            <w:div w:id="1883905675">
              <w:marLeft w:val="0"/>
              <w:marRight w:val="0"/>
              <w:marTop w:val="0"/>
              <w:marBottom w:val="0"/>
              <w:divBdr>
                <w:top w:val="none" w:sz="0" w:space="0" w:color="auto"/>
                <w:left w:val="none" w:sz="0" w:space="0" w:color="auto"/>
                <w:bottom w:val="none" w:sz="0" w:space="0" w:color="auto"/>
                <w:right w:val="none" w:sz="0" w:space="0" w:color="auto"/>
              </w:divBdr>
            </w:div>
            <w:div w:id="1187597776">
              <w:marLeft w:val="0"/>
              <w:marRight w:val="0"/>
              <w:marTop w:val="0"/>
              <w:marBottom w:val="0"/>
              <w:divBdr>
                <w:top w:val="none" w:sz="0" w:space="0" w:color="auto"/>
                <w:left w:val="none" w:sz="0" w:space="0" w:color="auto"/>
                <w:bottom w:val="none" w:sz="0" w:space="0" w:color="auto"/>
                <w:right w:val="none" w:sz="0" w:space="0" w:color="auto"/>
              </w:divBdr>
            </w:div>
            <w:div w:id="1196654440">
              <w:marLeft w:val="0"/>
              <w:marRight w:val="0"/>
              <w:marTop w:val="0"/>
              <w:marBottom w:val="0"/>
              <w:divBdr>
                <w:top w:val="none" w:sz="0" w:space="0" w:color="auto"/>
                <w:left w:val="none" w:sz="0" w:space="0" w:color="auto"/>
                <w:bottom w:val="none" w:sz="0" w:space="0" w:color="auto"/>
                <w:right w:val="none" w:sz="0" w:space="0" w:color="auto"/>
              </w:divBdr>
            </w:div>
            <w:div w:id="1499275437">
              <w:marLeft w:val="0"/>
              <w:marRight w:val="0"/>
              <w:marTop w:val="0"/>
              <w:marBottom w:val="0"/>
              <w:divBdr>
                <w:top w:val="none" w:sz="0" w:space="0" w:color="auto"/>
                <w:left w:val="none" w:sz="0" w:space="0" w:color="auto"/>
                <w:bottom w:val="none" w:sz="0" w:space="0" w:color="auto"/>
                <w:right w:val="none" w:sz="0" w:space="0" w:color="auto"/>
              </w:divBdr>
            </w:div>
            <w:div w:id="628587319">
              <w:marLeft w:val="0"/>
              <w:marRight w:val="0"/>
              <w:marTop w:val="0"/>
              <w:marBottom w:val="0"/>
              <w:divBdr>
                <w:top w:val="none" w:sz="0" w:space="0" w:color="auto"/>
                <w:left w:val="none" w:sz="0" w:space="0" w:color="auto"/>
                <w:bottom w:val="none" w:sz="0" w:space="0" w:color="auto"/>
                <w:right w:val="none" w:sz="0" w:space="0" w:color="auto"/>
              </w:divBdr>
            </w:div>
            <w:div w:id="209466263">
              <w:marLeft w:val="0"/>
              <w:marRight w:val="0"/>
              <w:marTop w:val="0"/>
              <w:marBottom w:val="0"/>
              <w:divBdr>
                <w:top w:val="none" w:sz="0" w:space="0" w:color="auto"/>
                <w:left w:val="none" w:sz="0" w:space="0" w:color="auto"/>
                <w:bottom w:val="none" w:sz="0" w:space="0" w:color="auto"/>
                <w:right w:val="none" w:sz="0" w:space="0" w:color="auto"/>
              </w:divBdr>
            </w:div>
            <w:div w:id="1332876001">
              <w:marLeft w:val="0"/>
              <w:marRight w:val="0"/>
              <w:marTop w:val="0"/>
              <w:marBottom w:val="0"/>
              <w:divBdr>
                <w:top w:val="none" w:sz="0" w:space="0" w:color="auto"/>
                <w:left w:val="none" w:sz="0" w:space="0" w:color="auto"/>
                <w:bottom w:val="none" w:sz="0" w:space="0" w:color="auto"/>
                <w:right w:val="none" w:sz="0" w:space="0" w:color="auto"/>
              </w:divBdr>
            </w:div>
            <w:div w:id="1337727428">
              <w:marLeft w:val="0"/>
              <w:marRight w:val="0"/>
              <w:marTop w:val="0"/>
              <w:marBottom w:val="0"/>
              <w:divBdr>
                <w:top w:val="none" w:sz="0" w:space="0" w:color="auto"/>
                <w:left w:val="none" w:sz="0" w:space="0" w:color="auto"/>
                <w:bottom w:val="none" w:sz="0" w:space="0" w:color="auto"/>
                <w:right w:val="none" w:sz="0" w:space="0" w:color="auto"/>
              </w:divBdr>
            </w:div>
            <w:div w:id="1598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9947">
      <w:bodyDiv w:val="1"/>
      <w:marLeft w:val="0"/>
      <w:marRight w:val="0"/>
      <w:marTop w:val="0"/>
      <w:marBottom w:val="0"/>
      <w:divBdr>
        <w:top w:val="none" w:sz="0" w:space="0" w:color="auto"/>
        <w:left w:val="none" w:sz="0" w:space="0" w:color="auto"/>
        <w:bottom w:val="none" w:sz="0" w:space="0" w:color="auto"/>
        <w:right w:val="none" w:sz="0" w:space="0" w:color="auto"/>
      </w:divBdr>
      <w:divsChild>
        <w:div w:id="1440955046">
          <w:marLeft w:val="0"/>
          <w:marRight w:val="0"/>
          <w:marTop w:val="0"/>
          <w:marBottom w:val="0"/>
          <w:divBdr>
            <w:top w:val="none" w:sz="0" w:space="0" w:color="auto"/>
            <w:left w:val="none" w:sz="0" w:space="0" w:color="auto"/>
            <w:bottom w:val="none" w:sz="0" w:space="0" w:color="auto"/>
            <w:right w:val="none" w:sz="0" w:space="0" w:color="auto"/>
          </w:divBdr>
          <w:divsChild>
            <w:div w:id="1120415754">
              <w:marLeft w:val="0"/>
              <w:marRight w:val="0"/>
              <w:marTop w:val="0"/>
              <w:marBottom w:val="0"/>
              <w:divBdr>
                <w:top w:val="none" w:sz="0" w:space="0" w:color="auto"/>
                <w:left w:val="none" w:sz="0" w:space="0" w:color="auto"/>
                <w:bottom w:val="none" w:sz="0" w:space="0" w:color="auto"/>
                <w:right w:val="none" w:sz="0" w:space="0" w:color="auto"/>
              </w:divBdr>
            </w:div>
            <w:div w:id="148910841">
              <w:marLeft w:val="0"/>
              <w:marRight w:val="0"/>
              <w:marTop w:val="0"/>
              <w:marBottom w:val="0"/>
              <w:divBdr>
                <w:top w:val="none" w:sz="0" w:space="0" w:color="auto"/>
                <w:left w:val="none" w:sz="0" w:space="0" w:color="auto"/>
                <w:bottom w:val="none" w:sz="0" w:space="0" w:color="auto"/>
                <w:right w:val="none" w:sz="0" w:space="0" w:color="auto"/>
              </w:divBdr>
            </w:div>
            <w:div w:id="601760392">
              <w:marLeft w:val="0"/>
              <w:marRight w:val="0"/>
              <w:marTop w:val="0"/>
              <w:marBottom w:val="0"/>
              <w:divBdr>
                <w:top w:val="none" w:sz="0" w:space="0" w:color="auto"/>
                <w:left w:val="none" w:sz="0" w:space="0" w:color="auto"/>
                <w:bottom w:val="none" w:sz="0" w:space="0" w:color="auto"/>
                <w:right w:val="none" w:sz="0" w:space="0" w:color="auto"/>
              </w:divBdr>
            </w:div>
            <w:div w:id="1496645869">
              <w:marLeft w:val="0"/>
              <w:marRight w:val="0"/>
              <w:marTop w:val="0"/>
              <w:marBottom w:val="0"/>
              <w:divBdr>
                <w:top w:val="none" w:sz="0" w:space="0" w:color="auto"/>
                <w:left w:val="none" w:sz="0" w:space="0" w:color="auto"/>
                <w:bottom w:val="none" w:sz="0" w:space="0" w:color="auto"/>
                <w:right w:val="none" w:sz="0" w:space="0" w:color="auto"/>
              </w:divBdr>
            </w:div>
            <w:div w:id="258412850">
              <w:marLeft w:val="0"/>
              <w:marRight w:val="0"/>
              <w:marTop w:val="0"/>
              <w:marBottom w:val="0"/>
              <w:divBdr>
                <w:top w:val="none" w:sz="0" w:space="0" w:color="auto"/>
                <w:left w:val="none" w:sz="0" w:space="0" w:color="auto"/>
                <w:bottom w:val="none" w:sz="0" w:space="0" w:color="auto"/>
                <w:right w:val="none" w:sz="0" w:space="0" w:color="auto"/>
              </w:divBdr>
            </w:div>
            <w:div w:id="832068785">
              <w:marLeft w:val="0"/>
              <w:marRight w:val="0"/>
              <w:marTop w:val="0"/>
              <w:marBottom w:val="0"/>
              <w:divBdr>
                <w:top w:val="none" w:sz="0" w:space="0" w:color="auto"/>
                <w:left w:val="none" w:sz="0" w:space="0" w:color="auto"/>
                <w:bottom w:val="none" w:sz="0" w:space="0" w:color="auto"/>
                <w:right w:val="none" w:sz="0" w:space="0" w:color="auto"/>
              </w:divBdr>
            </w:div>
            <w:div w:id="488521337">
              <w:marLeft w:val="0"/>
              <w:marRight w:val="0"/>
              <w:marTop w:val="0"/>
              <w:marBottom w:val="0"/>
              <w:divBdr>
                <w:top w:val="none" w:sz="0" w:space="0" w:color="auto"/>
                <w:left w:val="none" w:sz="0" w:space="0" w:color="auto"/>
                <w:bottom w:val="none" w:sz="0" w:space="0" w:color="auto"/>
                <w:right w:val="none" w:sz="0" w:space="0" w:color="auto"/>
              </w:divBdr>
            </w:div>
            <w:div w:id="1008408254">
              <w:marLeft w:val="0"/>
              <w:marRight w:val="0"/>
              <w:marTop w:val="0"/>
              <w:marBottom w:val="0"/>
              <w:divBdr>
                <w:top w:val="none" w:sz="0" w:space="0" w:color="auto"/>
                <w:left w:val="none" w:sz="0" w:space="0" w:color="auto"/>
                <w:bottom w:val="none" w:sz="0" w:space="0" w:color="auto"/>
                <w:right w:val="none" w:sz="0" w:space="0" w:color="auto"/>
              </w:divBdr>
            </w:div>
            <w:div w:id="2020892154">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088112859">
              <w:marLeft w:val="0"/>
              <w:marRight w:val="0"/>
              <w:marTop w:val="0"/>
              <w:marBottom w:val="0"/>
              <w:divBdr>
                <w:top w:val="none" w:sz="0" w:space="0" w:color="auto"/>
                <w:left w:val="none" w:sz="0" w:space="0" w:color="auto"/>
                <w:bottom w:val="none" w:sz="0" w:space="0" w:color="auto"/>
                <w:right w:val="none" w:sz="0" w:space="0" w:color="auto"/>
              </w:divBdr>
            </w:div>
            <w:div w:id="465245738">
              <w:marLeft w:val="0"/>
              <w:marRight w:val="0"/>
              <w:marTop w:val="0"/>
              <w:marBottom w:val="0"/>
              <w:divBdr>
                <w:top w:val="none" w:sz="0" w:space="0" w:color="auto"/>
                <w:left w:val="none" w:sz="0" w:space="0" w:color="auto"/>
                <w:bottom w:val="none" w:sz="0" w:space="0" w:color="auto"/>
                <w:right w:val="none" w:sz="0" w:space="0" w:color="auto"/>
              </w:divBdr>
            </w:div>
            <w:div w:id="1622147639">
              <w:marLeft w:val="0"/>
              <w:marRight w:val="0"/>
              <w:marTop w:val="0"/>
              <w:marBottom w:val="0"/>
              <w:divBdr>
                <w:top w:val="none" w:sz="0" w:space="0" w:color="auto"/>
                <w:left w:val="none" w:sz="0" w:space="0" w:color="auto"/>
                <w:bottom w:val="none" w:sz="0" w:space="0" w:color="auto"/>
                <w:right w:val="none" w:sz="0" w:space="0" w:color="auto"/>
              </w:divBdr>
            </w:div>
            <w:div w:id="1884754476">
              <w:marLeft w:val="0"/>
              <w:marRight w:val="0"/>
              <w:marTop w:val="0"/>
              <w:marBottom w:val="0"/>
              <w:divBdr>
                <w:top w:val="none" w:sz="0" w:space="0" w:color="auto"/>
                <w:left w:val="none" w:sz="0" w:space="0" w:color="auto"/>
                <w:bottom w:val="none" w:sz="0" w:space="0" w:color="auto"/>
                <w:right w:val="none" w:sz="0" w:space="0" w:color="auto"/>
              </w:divBdr>
            </w:div>
            <w:div w:id="644117419">
              <w:marLeft w:val="0"/>
              <w:marRight w:val="0"/>
              <w:marTop w:val="0"/>
              <w:marBottom w:val="0"/>
              <w:divBdr>
                <w:top w:val="none" w:sz="0" w:space="0" w:color="auto"/>
                <w:left w:val="none" w:sz="0" w:space="0" w:color="auto"/>
                <w:bottom w:val="none" w:sz="0" w:space="0" w:color="auto"/>
                <w:right w:val="none" w:sz="0" w:space="0" w:color="auto"/>
              </w:divBdr>
            </w:div>
            <w:div w:id="560823460">
              <w:marLeft w:val="0"/>
              <w:marRight w:val="0"/>
              <w:marTop w:val="0"/>
              <w:marBottom w:val="0"/>
              <w:divBdr>
                <w:top w:val="none" w:sz="0" w:space="0" w:color="auto"/>
                <w:left w:val="none" w:sz="0" w:space="0" w:color="auto"/>
                <w:bottom w:val="none" w:sz="0" w:space="0" w:color="auto"/>
                <w:right w:val="none" w:sz="0" w:space="0" w:color="auto"/>
              </w:divBdr>
            </w:div>
            <w:div w:id="1144546738">
              <w:marLeft w:val="0"/>
              <w:marRight w:val="0"/>
              <w:marTop w:val="0"/>
              <w:marBottom w:val="0"/>
              <w:divBdr>
                <w:top w:val="none" w:sz="0" w:space="0" w:color="auto"/>
                <w:left w:val="none" w:sz="0" w:space="0" w:color="auto"/>
                <w:bottom w:val="none" w:sz="0" w:space="0" w:color="auto"/>
                <w:right w:val="none" w:sz="0" w:space="0" w:color="auto"/>
              </w:divBdr>
            </w:div>
            <w:div w:id="2126119387">
              <w:marLeft w:val="0"/>
              <w:marRight w:val="0"/>
              <w:marTop w:val="0"/>
              <w:marBottom w:val="0"/>
              <w:divBdr>
                <w:top w:val="none" w:sz="0" w:space="0" w:color="auto"/>
                <w:left w:val="none" w:sz="0" w:space="0" w:color="auto"/>
                <w:bottom w:val="none" w:sz="0" w:space="0" w:color="auto"/>
                <w:right w:val="none" w:sz="0" w:space="0" w:color="auto"/>
              </w:divBdr>
            </w:div>
            <w:div w:id="1232427119">
              <w:marLeft w:val="0"/>
              <w:marRight w:val="0"/>
              <w:marTop w:val="0"/>
              <w:marBottom w:val="0"/>
              <w:divBdr>
                <w:top w:val="none" w:sz="0" w:space="0" w:color="auto"/>
                <w:left w:val="none" w:sz="0" w:space="0" w:color="auto"/>
                <w:bottom w:val="none" w:sz="0" w:space="0" w:color="auto"/>
                <w:right w:val="none" w:sz="0" w:space="0" w:color="auto"/>
              </w:divBdr>
            </w:div>
            <w:div w:id="909968415">
              <w:marLeft w:val="0"/>
              <w:marRight w:val="0"/>
              <w:marTop w:val="0"/>
              <w:marBottom w:val="0"/>
              <w:divBdr>
                <w:top w:val="none" w:sz="0" w:space="0" w:color="auto"/>
                <w:left w:val="none" w:sz="0" w:space="0" w:color="auto"/>
                <w:bottom w:val="none" w:sz="0" w:space="0" w:color="auto"/>
                <w:right w:val="none" w:sz="0" w:space="0" w:color="auto"/>
              </w:divBdr>
            </w:div>
            <w:div w:id="261376576">
              <w:marLeft w:val="0"/>
              <w:marRight w:val="0"/>
              <w:marTop w:val="0"/>
              <w:marBottom w:val="0"/>
              <w:divBdr>
                <w:top w:val="none" w:sz="0" w:space="0" w:color="auto"/>
                <w:left w:val="none" w:sz="0" w:space="0" w:color="auto"/>
                <w:bottom w:val="none" w:sz="0" w:space="0" w:color="auto"/>
                <w:right w:val="none" w:sz="0" w:space="0" w:color="auto"/>
              </w:divBdr>
            </w:div>
            <w:div w:id="82186321">
              <w:marLeft w:val="0"/>
              <w:marRight w:val="0"/>
              <w:marTop w:val="0"/>
              <w:marBottom w:val="0"/>
              <w:divBdr>
                <w:top w:val="none" w:sz="0" w:space="0" w:color="auto"/>
                <w:left w:val="none" w:sz="0" w:space="0" w:color="auto"/>
                <w:bottom w:val="none" w:sz="0" w:space="0" w:color="auto"/>
                <w:right w:val="none" w:sz="0" w:space="0" w:color="auto"/>
              </w:divBdr>
            </w:div>
            <w:div w:id="178854019">
              <w:marLeft w:val="0"/>
              <w:marRight w:val="0"/>
              <w:marTop w:val="0"/>
              <w:marBottom w:val="0"/>
              <w:divBdr>
                <w:top w:val="none" w:sz="0" w:space="0" w:color="auto"/>
                <w:left w:val="none" w:sz="0" w:space="0" w:color="auto"/>
                <w:bottom w:val="none" w:sz="0" w:space="0" w:color="auto"/>
                <w:right w:val="none" w:sz="0" w:space="0" w:color="auto"/>
              </w:divBdr>
            </w:div>
            <w:div w:id="1585145489">
              <w:marLeft w:val="0"/>
              <w:marRight w:val="0"/>
              <w:marTop w:val="0"/>
              <w:marBottom w:val="0"/>
              <w:divBdr>
                <w:top w:val="none" w:sz="0" w:space="0" w:color="auto"/>
                <w:left w:val="none" w:sz="0" w:space="0" w:color="auto"/>
                <w:bottom w:val="none" w:sz="0" w:space="0" w:color="auto"/>
                <w:right w:val="none" w:sz="0" w:space="0" w:color="auto"/>
              </w:divBdr>
            </w:div>
            <w:div w:id="1893417483">
              <w:marLeft w:val="0"/>
              <w:marRight w:val="0"/>
              <w:marTop w:val="0"/>
              <w:marBottom w:val="0"/>
              <w:divBdr>
                <w:top w:val="none" w:sz="0" w:space="0" w:color="auto"/>
                <w:left w:val="none" w:sz="0" w:space="0" w:color="auto"/>
                <w:bottom w:val="none" w:sz="0" w:space="0" w:color="auto"/>
                <w:right w:val="none" w:sz="0" w:space="0" w:color="auto"/>
              </w:divBdr>
            </w:div>
            <w:div w:id="1140810272">
              <w:marLeft w:val="0"/>
              <w:marRight w:val="0"/>
              <w:marTop w:val="0"/>
              <w:marBottom w:val="0"/>
              <w:divBdr>
                <w:top w:val="none" w:sz="0" w:space="0" w:color="auto"/>
                <w:left w:val="none" w:sz="0" w:space="0" w:color="auto"/>
                <w:bottom w:val="none" w:sz="0" w:space="0" w:color="auto"/>
                <w:right w:val="none" w:sz="0" w:space="0" w:color="auto"/>
              </w:divBdr>
            </w:div>
            <w:div w:id="2012950624">
              <w:marLeft w:val="0"/>
              <w:marRight w:val="0"/>
              <w:marTop w:val="0"/>
              <w:marBottom w:val="0"/>
              <w:divBdr>
                <w:top w:val="none" w:sz="0" w:space="0" w:color="auto"/>
                <w:left w:val="none" w:sz="0" w:space="0" w:color="auto"/>
                <w:bottom w:val="none" w:sz="0" w:space="0" w:color="auto"/>
                <w:right w:val="none" w:sz="0" w:space="0" w:color="auto"/>
              </w:divBdr>
            </w:div>
            <w:div w:id="1636791947">
              <w:marLeft w:val="0"/>
              <w:marRight w:val="0"/>
              <w:marTop w:val="0"/>
              <w:marBottom w:val="0"/>
              <w:divBdr>
                <w:top w:val="none" w:sz="0" w:space="0" w:color="auto"/>
                <w:left w:val="none" w:sz="0" w:space="0" w:color="auto"/>
                <w:bottom w:val="none" w:sz="0" w:space="0" w:color="auto"/>
                <w:right w:val="none" w:sz="0" w:space="0" w:color="auto"/>
              </w:divBdr>
            </w:div>
            <w:div w:id="1577740554">
              <w:marLeft w:val="0"/>
              <w:marRight w:val="0"/>
              <w:marTop w:val="0"/>
              <w:marBottom w:val="0"/>
              <w:divBdr>
                <w:top w:val="none" w:sz="0" w:space="0" w:color="auto"/>
                <w:left w:val="none" w:sz="0" w:space="0" w:color="auto"/>
                <w:bottom w:val="none" w:sz="0" w:space="0" w:color="auto"/>
                <w:right w:val="none" w:sz="0" w:space="0" w:color="auto"/>
              </w:divBdr>
            </w:div>
            <w:div w:id="1001010468">
              <w:marLeft w:val="0"/>
              <w:marRight w:val="0"/>
              <w:marTop w:val="0"/>
              <w:marBottom w:val="0"/>
              <w:divBdr>
                <w:top w:val="none" w:sz="0" w:space="0" w:color="auto"/>
                <w:left w:val="none" w:sz="0" w:space="0" w:color="auto"/>
                <w:bottom w:val="none" w:sz="0" w:space="0" w:color="auto"/>
                <w:right w:val="none" w:sz="0" w:space="0" w:color="auto"/>
              </w:divBdr>
            </w:div>
            <w:div w:id="975257341">
              <w:marLeft w:val="0"/>
              <w:marRight w:val="0"/>
              <w:marTop w:val="0"/>
              <w:marBottom w:val="0"/>
              <w:divBdr>
                <w:top w:val="none" w:sz="0" w:space="0" w:color="auto"/>
                <w:left w:val="none" w:sz="0" w:space="0" w:color="auto"/>
                <w:bottom w:val="none" w:sz="0" w:space="0" w:color="auto"/>
                <w:right w:val="none" w:sz="0" w:space="0" w:color="auto"/>
              </w:divBdr>
            </w:div>
            <w:div w:id="366681892">
              <w:marLeft w:val="0"/>
              <w:marRight w:val="0"/>
              <w:marTop w:val="0"/>
              <w:marBottom w:val="0"/>
              <w:divBdr>
                <w:top w:val="none" w:sz="0" w:space="0" w:color="auto"/>
                <w:left w:val="none" w:sz="0" w:space="0" w:color="auto"/>
                <w:bottom w:val="none" w:sz="0" w:space="0" w:color="auto"/>
                <w:right w:val="none" w:sz="0" w:space="0" w:color="auto"/>
              </w:divBdr>
            </w:div>
            <w:div w:id="1060707525">
              <w:marLeft w:val="0"/>
              <w:marRight w:val="0"/>
              <w:marTop w:val="0"/>
              <w:marBottom w:val="0"/>
              <w:divBdr>
                <w:top w:val="none" w:sz="0" w:space="0" w:color="auto"/>
                <w:left w:val="none" w:sz="0" w:space="0" w:color="auto"/>
                <w:bottom w:val="none" w:sz="0" w:space="0" w:color="auto"/>
                <w:right w:val="none" w:sz="0" w:space="0" w:color="auto"/>
              </w:divBdr>
            </w:div>
            <w:div w:id="856045519">
              <w:marLeft w:val="0"/>
              <w:marRight w:val="0"/>
              <w:marTop w:val="0"/>
              <w:marBottom w:val="0"/>
              <w:divBdr>
                <w:top w:val="none" w:sz="0" w:space="0" w:color="auto"/>
                <w:left w:val="none" w:sz="0" w:space="0" w:color="auto"/>
                <w:bottom w:val="none" w:sz="0" w:space="0" w:color="auto"/>
                <w:right w:val="none" w:sz="0" w:space="0" w:color="auto"/>
              </w:divBdr>
            </w:div>
            <w:div w:id="179584879">
              <w:marLeft w:val="0"/>
              <w:marRight w:val="0"/>
              <w:marTop w:val="0"/>
              <w:marBottom w:val="0"/>
              <w:divBdr>
                <w:top w:val="none" w:sz="0" w:space="0" w:color="auto"/>
                <w:left w:val="none" w:sz="0" w:space="0" w:color="auto"/>
                <w:bottom w:val="none" w:sz="0" w:space="0" w:color="auto"/>
                <w:right w:val="none" w:sz="0" w:space="0" w:color="auto"/>
              </w:divBdr>
            </w:div>
            <w:div w:id="317610036">
              <w:marLeft w:val="0"/>
              <w:marRight w:val="0"/>
              <w:marTop w:val="0"/>
              <w:marBottom w:val="0"/>
              <w:divBdr>
                <w:top w:val="none" w:sz="0" w:space="0" w:color="auto"/>
                <w:left w:val="none" w:sz="0" w:space="0" w:color="auto"/>
                <w:bottom w:val="none" w:sz="0" w:space="0" w:color="auto"/>
                <w:right w:val="none" w:sz="0" w:space="0" w:color="auto"/>
              </w:divBdr>
            </w:div>
            <w:div w:id="1558471816">
              <w:marLeft w:val="0"/>
              <w:marRight w:val="0"/>
              <w:marTop w:val="0"/>
              <w:marBottom w:val="0"/>
              <w:divBdr>
                <w:top w:val="none" w:sz="0" w:space="0" w:color="auto"/>
                <w:left w:val="none" w:sz="0" w:space="0" w:color="auto"/>
                <w:bottom w:val="none" w:sz="0" w:space="0" w:color="auto"/>
                <w:right w:val="none" w:sz="0" w:space="0" w:color="auto"/>
              </w:divBdr>
            </w:div>
            <w:div w:id="1511793552">
              <w:marLeft w:val="0"/>
              <w:marRight w:val="0"/>
              <w:marTop w:val="0"/>
              <w:marBottom w:val="0"/>
              <w:divBdr>
                <w:top w:val="none" w:sz="0" w:space="0" w:color="auto"/>
                <w:left w:val="none" w:sz="0" w:space="0" w:color="auto"/>
                <w:bottom w:val="none" w:sz="0" w:space="0" w:color="auto"/>
                <w:right w:val="none" w:sz="0" w:space="0" w:color="auto"/>
              </w:divBdr>
            </w:div>
            <w:div w:id="1343123834">
              <w:marLeft w:val="0"/>
              <w:marRight w:val="0"/>
              <w:marTop w:val="0"/>
              <w:marBottom w:val="0"/>
              <w:divBdr>
                <w:top w:val="none" w:sz="0" w:space="0" w:color="auto"/>
                <w:left w:val="none" w:sz="0" w:space="0" w:color="auto"/>
                <w:bottom w:val="none" w:sz="0" w:space="0" w:color="auto"/>
                <w:right w:val="none" w:sz="0" w:space="0" w:color="auto"/>
              </w:divBdr>
            </w:div>
            <w:div w:id="289438796">
              <w:marLeft w:val="0"/>
              <w:marRight w:val="0"/>
              <w:marTop w:val="0"/>
              <w:marBottom w:val="0"/>
              <w:divBdr>
                <w:top w:val="none" w:sz="0" w:space="0" w:color="auto"/>
                <w:left w:val="none" w:sz="0" w:space="0" w:color="auto"/>
                <w:bottom w:val="none" w:sz="0" w:space="0" w:color="auto"/>
                <w:right w:val="none" w:sz="0" w:space="0" w:color="auto"/>
              </w:divBdr>
            </w:div>
            <w:div w:id="488210113">
              <w:marLeft w:val="0"/>
              <w:marRight w:val="0"/>
              <w:marTop w:val="0"/>
              <w:marBottom w:val="0"/>
              <w:divBdr>
                <w:top w:val="none" w:sz="0" w:space="0" w:color="auto"/>
                <w:left w:val="none" w:sz="0" w:space="0" w:color="auto"/>
                <w:bottom w:val="none" w:sz="0" w:space="0" w:color="auto"/>
                <w:right w:val="none" w:sz="0" w:space="0" w:color="auto"/>
              </w:divBdr>
            </w:div>
            <w:div w:id="1486239540">
              <w:marLeft w:val="0"/>
              <w:marRight w:val="0"/>
              <w:marTop w:val="0"/>
              <w:marBottom w:val="0"/>
              <w:divBdr>
                <w:top w:val="none" w:sz="0" w:space="0" w:color="auto"/>
                <w:left w:val="none" w:sz="0" w:space="0" w:color="auto"/>
                <w:bottom w:val="none" w:sz="0" w:space="0" w:color="auto"/>
                <w:right w:val="none" w:sz="0" w:space="0" w:color="auto"/>
              </w:divBdr>
            </w:div>
            <w:div w:id="1661032021">
              <w:marLeft w:val="0"/>
              <w:marRight w:val="0"/>
              <w:marTop w:val="0"/>
              <w:marBottom w:val="0"/>
              <w:divBdr>
                <w:top w:val="none" w:sz="0" w:space="0" w:color="auto"/>
                <w:left w:val="none" w:sz="0" w:space="0" w:color="auto"/>
                <w:bottom w:val="none" w:sz="0" w:space="0" w:color="auto"/>
                <w:right w:val="none" w:sz="0" w:space="0" w:color="auto"/>
              </w:divBdr>
            </w:div>
            <w:div w:id="732315709">
              <w:marLeft w:val="0"/>
              <w:marRight w:val="0"/>
              <w:marTop w:val="0"/>
              <w:marBottom w:val="0"/>
              <w:divBdr>
                <w:top w:val="none" w:sz="0" w:space="0" w:color="auto"/>
                <w:left w:val="none" w:sz="0" w:space="0" w:color="auto"/>
                <w:bottom w:val="none" w:sz="0" w:space="0" w:color="auto"/>
                <w:right w:val="none" w:sz="0" w:space="0" w:color="auto"/>
              </w:divBdr>
            </w:div>
            <w:div w:id="1972981841">
              <w:marLeft w:val="0"/>
              <w:marRight w:val="0"/>
              <w:marTop w:val="0"/>
              <w:marBottom w:val="0"/>
              <w:divBdr>
                <w:top w:val="none" w:sz="0" w:space="0" w:color="auto"/>
                <w:left w:val="none" w:sz="0" w:space="0" w:color="auto"/>
                <w:bottom w:val="none" w:sz="0" w:space="0" w:color="auto"/>
                <w:right w:val="none" w:sz="0" w:space="0" w:color="auto"/>
              </w:divBdr>
            </w:div>
            <w:div w:id="1466006475">
              <w:marLeft w:val="0"/>
              <w:marRight w:val="0"/>
              <w:marTop w:val="0"/>
              <w:marBottom w:val="0"/>
              <w:divBdr>
                <w:top w:val="none" w:sz="0" w:space="0" w:color="auto"/>
                <w:left w:val="none" w:sz="0" w:space="0" w:color="auto"/>
                <w:bottom w:val="none" w:sz="0" w:space="0" w:color="auto"/>
                <w:right w:val="none" w:sz="0" w:space="0" w:color="auto"/>
              </w:divBdr>
            </w:div>
            <w:div w:id="965235494">
              <w:marLeft w:val="0"/>
              <w:marRight w:val="0"/>
              <w:marTop w:val="0"/>
              <w:marBottom w:val="0"/>
              <w:divBdr>
                <w:top w:val="none" w:sz="0" w:space="0" w:color="auto"/>
                <w:left w:val="none" w:sz="0" w:space="0" w:color="auto"/>
                <w:bottom w:val="none" w:sz="0" w:space="0" w:color="auto"/>
                <w:right w:val="none" w:sz="0" w:space="0" w:color="auto"/>
              </w:divBdr>
            </w:div>
            <w:div w:id="147483984">
              <w:marLeft w:val="0"/>
              <w:marRight w:val="0"/>
              <w:marTop w:val="0"/>
              <w:marBottom w:val="0"/>
              <w:divBdr>
                <w:top w:val="none" w:sz="0" w:space="0" w:color="auto"/>
                <w:left w:val="none" w:sz="0" w:space="0" w:color="auto"/>
                <w:bottom w:val="none" w:sz="0" w:space="0" w:color="auto"/>
                <w:right w:val="none" w:sz="0" w:space="0" w:color="auto"/>
              </w:divBdr>
            </w:div>
            <w:div w:id="804473329">
              <w:marLeft w:val="0"/>
              <w:marRight w:val="0"/>
              <w:marTop w:val="0"/>
              <w:marBottom w:val="0"/>
              <w:divBdr>
                <w:top w:val="none" w:sz="0" w:space="0" w:color="auto"/>
                <w:left w:val="none" w:sz="0" w:space="0" w:color="auto"/>
                <w:bottom w:val="none" w:sz="0" w:space="0" w:color="auto"/>
                <w:right w:val="none" w:sz="0" w:space="0" w:color="auto"/>
              </w:divBdr>
            </w:div>
            <w:div w:id="1099331013">
              <w:marLeft w:val="0"/>
              <w:marRight w:val="0"/>
              <w:marTop w:val="0"/>
              <w:marBottom w:val="0"/>
              <w:divBdr>
                <w:top w:val="none" w:sz="0" w:space="0" w:color="auto"/>
                <w:left w:val="none" w:sz="0" w:space="0" w:color="auto"/>
                <w:bottom w:val="none" w:sz="0" w:space="0" w:color="auto"/>
                <w:right w:val="none" w:sz="0" w:space="0" w:color="auto"/>
              </w:divBdr>
            </w:div>
            <w:div w:id="558977363">
              <w:marLeft w:val="0"/>
              <w:marRight w:val="0"/>
              <w:marTop w:val="0"/>
              <w:marBottom w:val="0"/>
              <w:divBdr>
                <w:top w:val="none" w:sz="0" w:space="0" w:color="auto"/>
                <w:left w:val="none" w:sz="0" w:space="0" w:color="auto"/>
                <w:bottom w:val="none" w:sz="0" w:space="0" w:color="auto"/>
                <w:right w:val="none" w:sz="0" w:space="0" w:color="auto"/>
              </w:divBdr>
            </w:div>
            <w:div w:id="130828352">
              <w:marLeft w:val="0"/>
              <w:marRight w:val="0"/>
              <w:marTop w:val="0"/>
              <w:marBottom w:val="0"/>
              <w:divBdr>
                <w:top w:val="none" w:sz="0" w:space="0" w:color="auto"/>
                <w:left w:val="none" w:sz="0" w:space="0" w:color="auto"/>
                <w:bottom w:val="none" w:sz="0" w:space="0" w:color="auto"/>
                <w:right w:val="none" w:sz="0" w:space="0" w:color="auto"/>
              </w:divBdr>
            </w:div>
            <w:div w:id="1734159246">
              <w:marLeft w:val="0"/>
              <w:marRight w:val="0"/>
              <w:marTop w:val="0"/>
              <w:marBottom w:val="0"/>
              <w:divBdr>
                <w:top w:val="none" w:sz="0" w:space="0" w:color="auto"/>
                <w:left w:val="none" w:sz="0" w:space="0" w:color="auto"/>
                <w:bottom w:val="none" w:sz="0" w:space="0" w:color="auto"/>
                <w:right w:val="none" w:sz="0" w:space="0" w:color="auto"/>
              </w:divBdr>
            </w:div>
            <w:div w:id="2073653517">
              <w:marLeft w:val="0"/>
              <w:marRight w:val="0"/>
              <w:marTop w:val="0"/>
              <w:marBottom w:val="0"/>
              <w:divBdr>
                <w:top w:val="none" w:sz="0" w:space="0" w:color="auto"/>
                <w:left w:val="none" w:sz="0" w:space="0" w:color="auto"/>
                <w:bottom w:val="none" w:sz="0" w:space="0" w:color="auto"/>
                <w:right w:val="none" w:sz="0" w:space="0" w:color="auto"/>
              </w:divBdr>
            </w:div>
            <w:div w:id="798837004">
              <w:marLeft w:val="0"/>
              <w:marRight w:val="0"/>
              <w:marTop w:val="0"/>
              <w:marBottom w:val="0"/>
              <w:divBdr>
                <w:top w:val="none" w:sz="0" w:space="0" w:color="auto"/>
                <w:left w:val="none" w:sz="0" w:space="0" w:color="auto"/>
                <w:bottom w:val="none" w:sz="0" w:space="0" w:color="auto"/>
                <w:right w:val="none" w:sz="0" w:space="0" w:color="auto"/>
              </w:divBdr>
            </w:div>
            <w:div w:id="1998996241">
              <w:marLeft w:val="0"/>
              <w:marRight w:val="0"/>
              <w:marTop w:val="0"/>
              <w:marBottom w:val="0"/>
              <w:divBdr>
                <w:top w:val="none" w:sz="0" w:space="0" w:color="auto"/>
                <w:left w:val="none" w:sz="0" w:space="0" w:color="auto"/>
                <w:bottom w:val="none" w:sz="0" w:space="0" w:color="auto"/>
                <w:right w:val="none" w:sz="0" w:space="0" w:color="auto"/>
              </w:divBdr>
            </w:div>
            <w:div w:id="10617650">
              <w:marLeft w:val="0"/>
              <w:marRight w:val="0"/>
              <w:marTop w:val="0"/>
              <w:marBottom w:val="0"/>
              <w:divBdr>
                <w:top w:val="none" w:sz="0" w:space="0" w:color="auto"/>
                <w:left w:val="none" w:sz="0" w:space="0" w:color="auto"/>
                <w:bottom w:val="none" w:sz="0" w:space="0" w:color="auto"/>
                <w:right w:val="none" w:sz="0" w:space="0" w:color="auto"/>
              </w:divBdr>
            </w:div>
            <w:div w:id="423965127">
              <w:marLeft w:val="0"/>
              <w:marRight w:val="0"/>
              <w:marTop w:val="0"/>
              <w:marBottom w:val="0"/>
              <w:divBdr>
                <w:top w:val="none" w:sz="0" w:space="0" w:color="auto"/>
                <w:left w:val="none" w:sz="0" w:space="0" w:color="auto"/>
                <w:bottom w:val="none" w:sz="0" w:space="0" w:color="auto"/>
                <w:right w:val="none" w:sz="0" w:space="0" w:color="auto"/>
              </w:divBdr>
            </w:div>
            <w:div w:id="647367188">
              <w:marLeft w:val="0"/>
              <w:marRight w:val="0"/>
              <w:marTop w:val="0"/>
              <w:marBottom w:val="0"/>
              <w:divBdr>
                <w:top w:val="none" w:sz="0" w:space="0" w:color="auto"/>
                <w:left w:val="none" w:sz="0" w:space="0" w:color="auto"/>
                <w:bottom w:val="none" w:sz="0" w:space="0" w:color="auto"/>
                <w:right w:val="none" w:sz="0" w:space="0" w:color="auto"/>
              </w:divBdr>
            </w:div>
            <w:div w:id="626398783">
              <w:marLeft w:val="0"/>
              <w:marRight w:val="0"/>
              <w:marTop w:val="0"/>
              <w:marBottom w:val="0"/>
              <w:divBdr>
                <w:top w:val="none" w:sz="0" w:space="0" w:color="auto"/>
                <w:left w:val="none" w:sz="0" w:space="0" w:color="auto"/>
                <w:bottom w:val="none" w:sz="0" w:space="0" w:color="auto"/>
                <w:right w:val="none" w:sz="0" w:space="0" w:color="auto"/>
              </w:divBdr>
            </w:div>
            <w:div w:id="2042778508">
              <w:marLeft w:val="0"/>
              <w:marRight w:val="0"/>
              <w:marTop w:val="0"/>
              <w:marBottom w:val="0"/>
              <w:divBdr>
                <w:top w:val="none" w:sz="0" w:space="0" w:color="auto"/>
                <w:left w:val="none" w:sz="0" w:space="0" w:color="auto"/>
                <w:bottom w:val="none" w:sz="0" w:space="0" w:color="auto"/>
                <w:right w:val="none" w:sz="0" w:space="0" w:color="auto"/>
              </w:divBdr>
            </w:div>
            <w:div w:id="1290551920">
              <w:marLeft w:val="0"/>
              <w:marRight w:val="0"/>
              <w:marTop w:val="0"/>
              <w:marBottom w:val="0"/>
              <w:divBdr>
                <w:top w:val="none" w:sz="0" w:space="0" w:color="auto"/>
                <w:left w:val="none" w:sz="0" w:space="0" w:color="auto"/>
                <w:bottom w:val="none" w:sz="0" w:space="0" w:color="auto"/>
                <w:right w:val="none" w:sz="0" w:space="0" w:color="auto"/>
              </w:divBdr>
            </w:div>
            <w:div w:id="1703944384">
              <w:marLeft w:val="0"/>
              <w:marRight w:val="0"/>
              <w:marTop w:val="0"/>
              <w:marBottom w:val="0"/>
              <w:divBdr>
                <w:top w:val="none" w:sz="0" w:space="0" w:color="auto"/>
                <w:left w:val="none" w:sz="0" w:space="0" w:color="auto"/>
                <w:bottom w:val="none" w:sz="0" w:space="0" w:color="auto"/>
                <w:right w:val="none" w:sz="0" w:space="0" w:color="auto"/>
              </w:divBdr>
            </w:div>
            <w:div w:id="2030521549">
              <w:marLeft w:val="0"/>
              <w:marRight w:val="0"/>
              <w:marTop w:val="0"/>
              <w:marBottom w:val="0"/>
              <w:divBdr>
                <w:top w:val="none" w:sz="0" w:space="0" w:color="auto"/>
                <w:left w:val="none" w:sz="0" w:space="0" w:color="auto"/>
                <w:bottom w:val="none" w:sz="0" w:space="0" w:color="auto"/>
                <w:right w:val="none" w:sz="0" w:space="0" w:color="auto"/>
              </w:divBdr>
            </w:div>
            <w:div w:id="1983386678">
              <w:marLeft w:val="0"/>
              <w:marRight w:val="0"/>
              <w:marTop w:val="0"/>
              <w:marBottom w:val="0"/>
              <w:divBdr>
                <w:top w:val="none" w:sz="0" w:space="0" w:color="auto"/>
                <w:left w:val="none" w:sz="0" w:space="0" w:color="auto"/>
                <w:bottom w:val="none" w:sz="0" w:space="0" w:color="auto"/>
                <w:right w:val="none" w:sz="0" w:space="0" w:color="auto"/>
              </w:divBdr>
            </w:div>
            <w:div w:id="1534417821">
              <w:marLeft w:val="0"/>
              <w:marRight w:val="0"/>
              <w:marTop w:val="0"/>
              <w:marBottom w:val="0"/>
              <w:divBdr>
                <w:top w:val="none" w:sz="0" w:space="0" w:color="auto"/>
                <w:left w:val="none" w:sz="0" w:space="0" w:color="auto"/>
                <w:bottom w:val="none" w:sz="0" w:space="0" w:color="auto"/>
                <w:right w:val="none" w:sz="0" w:space="0" w:color="auto"/>
              </w:divBdr>
            </w:div>
            <w:div w:id="855003415">
              <w:marLeft w:val="0"/>
              <w:marRight w:val="0"/>
              <w:marTop w:val="0"/>
              <w:marBottom w:val="0"/>
              <w:divBdr>
                <w:top w:val="none" w:sz="0" w:space="0" w:color="auto"/>
                <w:left w:val="none" w:sz="0" w:space="0" w:color="auto"/>
                <w:bottom w:val="none" w:sz="0" w:space="0" w:color="auto"/>
                <w:right w:val="none" w:sz="0" w:space="0" w:color="auto"/>
              </w:divBdr>
            </w:div>
            <w:div w:id="1915429738">
              <w:marLeft w:val="0"/>
              <w:marRight w:val="0"/>
              <w:marTop w:val="0"/>
              <w:marBottom w:val="0"/>
              <w:divBdr>
                <w:top w:val="none" w:sz="0" w:space="0" w:color="auto"/>
                <w:left w:val="none" w:sz="0" w:space="0" w:color="auto"/>
                <w:bottom w:val="none" w:sz="0" w:space="0" w:color="auto"/>
                <w:right w:val="none" w:sz="0" w:space="0" w:color="auto"/>
              </w:divBdr>
            </w:div>
            <w:div w:id="1025905819">
              <w:marLeft w:val="0"/>
              <w:marRight w:val="0"/>
              <w:marTop w:val="0"/>
              <w:marBottom w:val="0"/>
              <w:divBdr>
                <w:top w:val="none" w:sz="0" w:space="0" w:color="auto"/>
                <w:left w:val="none" w:sz="0" w:space="0" w:color="auto"/>
                <w:bottom w:val="none" w:sz="0" w:space="0" w:color="auto"/>
                <w:right w:val="none" w:sz="0" w:space="0" w:color="auto"/>
              </w:divBdr>
            </w:div>
            <w:div w:id="274677466">
              <w:marLeft w:val="0"/>
              <w:marRight w:val="0"/>
              <w:marTop w:val="0"/>
              <w:marBottom w:val="0"/>
              <w:divBdr>
                <w:top w:val="none" w:sz="0" w:space="0" w:color="auto"/>
                <w:left w:val="none" w:sz="0" w:space="0" w:color="auto"/>
                <w:bottom w:val="none" w:sz="0" w:space="0" w:color="auto"/>
                <w:right w:val="none" w:sz="0" w:space="0" w:color="auto"/>
              </w:divBdr>
            </w:div>
            <w:div w:id="1169980094">
              <w:marLeft w:val="0"/>
              <w:marRight w:val="0"/>
              <w:marTop w:val="0"/>
              <w:marBottom w:val="0"/>
              <w:divBdr>
                <w:top w:val="none" w:sz="0" w:space="0" w:color="auto"/>
                <w:left w:val="none" w:sz="0" w:space="0" w:color="auto"/>
                <w:bottom w:val="none" w:sz="0" w:space="0" w:color="auto"/>
                <w:right w:val="none" w:sz="0" w:space="0" w:color="auto"/>
              </w:divBdr>
            </w:div>
            <w:div w:id="79572290">
              <w:marLeft w:val="0"/>
              <w:marRight w:val="0"/>
              <w:marTop w:val="0"/>
              <w:marBottom w:val="0"/>
              <w:divBdr>
                <w:top w:val="none" w:sz="0" w:space="0" w:color="auto"/>
                <w:left w:val="none" w:sz="0" w:space="0" w:color="auto"/>
                <w:bottom w:val="none" w:sz="0" w:space="0" w:color="auto"/>
                <w:right w:val="none" w:sz="0" w:space="0" w:color="auto"/>
              </w:divBdr>
            </w:div>
            <w:div w:id="1091388313">
              <w:marLeft w:val="0"/>
              <w:marRight w:val="0"/>
              <w:marTop w:val="0"/>
              <w:marBottom w:val="0"/>
              <w:divBdr>
                <w:top w:val="none" w:sz="0" w:space="0" w:color="auto"/>
                <w:left w:val="none" w:sz="0" w:space="0" w:color="auto"/>
                <w:bottom w:val="none" w:sz="0" w:space="0" w:color="auto"/>
                <w:right w:val="none" w:sz="0" w:space="0" w:color="auto"/>
              </w:divBdr>
            </w:div>
            <w:div w:id="1717312781">
              <w:marLeft w:val="0"/>
              <w:marRight w:val="0"/>
              <w:marTop w:val="0"/>
              <w:marBottom w:val="0"/>
              <w:divBdr>
                <w:top w:val="none" w:sz="0" w:space="0" w:color="auto"/>
                <w:left w:val="none" w:sz="0" w:space="0" w:color="auto"/>
                <w:bottom w:val="none" w:sz="0" w:space="0" w:color="auto"/>
                <w:right w:val="none" w:sz="0" w:space="0" w:color="auto"/>
              </w:divBdr>
            </w:div>
            <w:div w:id="162202661">
              <w:marLeft w:val="0"/>
              <w:marRight w:val="0"/>
              <w:marTop w:val="0"/>
              <w:marBottom w:val="0"/>
              <w:divBdr>
                <w:top w:val="none" w:sz="0" w:space="0" w:color="auto"/>
                <w:left w:val="none" w:sz="0" w:space="0" w:color="auto"/>
                <w:bottom w:val="none" w:sz="0" w:space="0" w:color="auto"/>
                <w:right w:val="none" w:sz="0" w:space="0" w:color="auto"/>
              </w:divBdr>
            </w:div>
            <w:div w:id="459566950">
              <w:marLeft w:val="0"/>
              <w:marRight w:val="0"/>
              <w:marTop w:val="0"/>
              <w:marBottom w:val="0"/>
              <w:divBdr>
                <w:top w:val="none" w:sz="0" w:space="0" w:color="auto"/>
                <w:left w:val="none" w:sz="0" w:space="0" w:color="auto"/>
                <w:bottom w:val="none" w:sz="0" w:space="0" w:color="auto"/>
                <w:right w:val="none" w:sz="0" w:space="0" w:color="auto"/>
              </w:divBdr>
            </w:div>
            <w:div w:id="1473450198">
              <w:marLeft w:val="0"/>
              <w:marRight w:val="0"/>
              <w:marTop w:val="0"/>
              <w:marBottom w:val="0"/>
              <w:divBdr>
                <w:top w:val="none" w:sz="0" w:space="0" w:color="auto"/>
                <w:left w:val="none" w:sz="0" w:space="0" w:color="auto"/>
                <w:bottom w:val="none" w:sz="0" w:space="0" w:color="auto"/>
                <w:right w:val="none" w:sz="0" w:space="0" w:color="auto"/>
              </w:divBdr>
            </w:div>
            <w:div w:id="1672562964">
              <w:marLeft w:val="0"/>
              <w:marRight w:val="0"/>
              <w:marTop w:val="0"/>
              <w:marBottom w:val="0"/>
              <w:divBdr>
                <w:top w:val="none" w:sz="0" w:space="0" w:color="auto"/>
                <w:left w:val="none" w:sz="0" w:space="0" w:color="auto"/>
                <w:bottom w:val="none" w:sz="0" w:space="0" w:color="auto"/>
                <w:right w:val="none" w:sz="0" w:space="0" w:color="auto"/>
              </w:divBdr>
            </w:div>
            <w:div w:id="391202269">
              <w:marLeft w:val="0"/>
              <w:marRight w:val="0"/>
              <w:marTop w:val="0"/>
              <w:marBottom w:val="0"/>
              <w:divBdr>
                <w:top w:val="none" w:sz="0" w:space="0" w:color="auto"/>
                <w:left w:val="none" w:sz="0" w:space="0" w:color="auto"/>
                <w:bottom w:val="none" w:sz="0" w:space="0" w:color="auto"/>
                <w:right w:val="none" w:sz="0" w:space="0" w:color="auto"/>
              </w:divBdr>
            </w:div>
            <w:div w:id="1458991682">
              <w:marLeft w:val="0"/>
              <w:marRight w:val="0"/>
              <w:marTop w:val="0"/>
              <w:marBottom w:val="0"/>
              <w:divBdr>
                <w:top w:val="none" w:sz="0" w:space="0" w:color="auto"/>
                <w:left w:val="none" w:sz="0" w:space="0" w:color="auto"/>
                <w:bottom w:val="none" w:sz="0" w:space="0" w:color="auto"/>
                <w:right w:val="none" w:sz="0" w:space="0" w:color="auto"/>
              </w:divBdr>
            </w:div>
            <w:div w:id="1844858753">
              <w:marLeft w:val="0"/>
              <w:marRight w:val="0"/>
              <w:marTop w:val="0"/>
              <w:marBottom w:val="0"/>
              <w:divBdr>
                <w:top w:val="none" w:sz="0" w:space="0" w:color="auto"/>
                <w:left w:val="none" w:sz="0" w:space="0" w:color="auto"/>
                <w:bottom w:val="none" w:sz="0" w:space="0" w:color="auto"/>
                <w:right w:val="none" w:sz="0" w:space="0" w:color="auto"/>
              </w:divBdr>
            </w:div>
            <w:div w:id="754667194">
              <w:marLeft w:val="0"/>
              <w:marRight w:val="0"/>
              <w:marTop w:val="0"/>
              <w:marBottom w:val="0"/>
              <w:divBdr>
                <w:top w:val="none" w:sz="0" w:space="0" w:color="auto"/>
                <w:left w:val="none" w:sz="0" w:space="0" w:color="auto"/>
                <w:bottom w:val="none" w:sz="0" w:space="0" w:color="auto"/>
                <w:right w:val="none" w:sz="0" w:space="0" w:color="auto"/>
              </w:divBdr>
            </w:div>
            <w:div w:id="1694265547">
              <w:marLeft w:val="0"/>
              <w:marRight w:val="0"/>
              <w:marTop w:val="0"/>
              <w:marBottom w:val="0"/>
              <w:divBdr>
                <w:top w:val="none" w:sz="0" w:space="0" w:color="auto"/>
                <w:left w:val="none" w:sz="0" w:space="0" w:color="auto"/>
                <w:bottom w:val="none" w:sz="0" w:space="0" w:color="auto"/>
                <w:right w:val="none" w:sz="0" w:space="0" w:color="auto"/>
              </w:divBdr>
            </w:div>
            <w:div w:id="887837734">
              <w:marLeft w:val="0"/>
              <w:marRight w:val="0"/>
              <w:marTop w:val="0"/>
              <w:marBottom w:val="0"/>
              <w:divBdr>
                <w:top w:val="none" w:sz="0" w:space="0" w:color="auto"/>
                <w:left w:val="none" w:sz="0" w:space="0" w:color="auto"/>
                <w:bottom w:val="none" w:sz="0" w:space="0" w:color="auto"/>
                <w:right w:val="none" w:sz="0" w:space="0" w:color="auto"/>
              </w:divBdr>
            </w:div>
            <w:div w:id="1343313621">
              <w:marLeft w:val="0"/>
              <w:marRight w:val="0"/>
              <w:marTop w:val="0"/>
              <w:marBottom w:val="0"/>
              <w:divBdr>
                <w:top w:val="none" w:sz="0" w:space="0" w:color="auto"/>
                <w:left w:val="none" w:sz="0" w:space="0" w:color="auto"/>
                <w:bottom w:val="none" w:sz="0" w:space="0" w:color="auto"/>
                <w:right w:val="none" w:sz="0" w:space="0" w:color="auto"/>
              </w:divBdr>
            </w:div>
            <w:div w:id="1448507122">
              <w:marLeft w:val="0"/>
              <w:marRight w:val="0"/>
              <w:marTop w:val="0"/>
              <w:marBottom w:val="0"/>
              <w:divBdr>
                <w:top w:val="none" w:sz="0" w:space="0" w:color="auto"/>
                <w:left w:val="none" w:sz="0" w:space="0" w:color="auto"/>
                <w:bottom w:val="none" w:sz="0" w:space="0" w:color="auto"/>
                <w:right w:val="none" w:sz="0" w:space="0" w:color="auto"/>
              </w:divBdr>
            </w:div>
            <w:div w:id="1271543669">
              <w:marLeft w:val="0"/>
              <w:marRight w:val="0"/>
              <w:marTop w:val="0"/>
              <w:marBottom w:val="0"/>
              <w:divBdr>
                <w:top w:val="none" w:sz="0" w:space="0" w:color="auto"/>
                <w:left w:val="none" w:sz="0" w:space="0" w:color="auto"/>
                <w:bottom w:val="none" w:sz="0" w:space="0" w:color="auto"/>
                <w:right w:val="none" w:sz="0" w:space="0" w:color="auto"/>
              </w:divBdr>
            </w:div>
            <w:div w:id="194315524">
              <w:marLeft w:val="0"/>
              <w:marRight w:val="0"/>
              <w:marTop w:val="0"/>
              <w:marBottom w:val="0"/>
              <w:divBdr>
                <w:top w:val="none" w:sz="0" w:space="0" w:color="auto"/>
                <w:left w:val="none" w:sz="0" w:space="0" w:color="auto"/>
                <w:bottom w:val="none" w:sz="0" w:space="0" w:color="auto"/>
                <w:right w:val="none" w:sz="0" w:space="0" w:color="auto"/>
              </w:divBdr>
            </w:div>
            <w:div w:id="1834177890">
              <w:marLeft w:val="0"/>
              <w:marRight w:val="0"/>
              <w:marTop w:val="0"/>
              <w:marBottom w:val="0"/>
              <w:divBdr>
                <w:top w:val="none" w:sz="0" w:space="0" w:color="auto"/>
                <w:left w:val="none" w:sz="0" w:space="0" w:color="auto"/>
                <w:bottom w:val="none" w:sz="0" w:space="0" w:color="auto"/>
                <w:right w:val="none" w:sz="0" w:space="0" w:color="auto"/>
              </w:divBdr>
            </w:div>
            <w:div w:id="530454984">
              <w:marLeft w:val="0"/>
              <w:marRight w:val="0"/>
              <w:marTop w:val="0"/>
              <w:marBottom w:val="0"/>
              <w:divBdr>
                <w:top w:val="none" w:sz="0" w:space="0" w:color="auto"/>
                <w:left w:val="none" w:sz="0" w:space="0" w:color="auto"/>
                <w:bottom w:val="none" w:sz="0" w:space="0" w:color="auto"/>
                <w:right w:val="none" w:sz="0" w:space="0" w:color="auto"/>
              </w:divBdr>
            </w:div>
            <w:div w:id="528226441">
              <w:marLeft w:val="0"/>
              <w:marRight w:val="0"/>
              <w:marTop w:val="0"/>
              <w:marBottom w:val="0"/>
              <w:divBdr>
                <w:top w:val="none" w:sz="0" w:space="0" w:color="auto"/>
                <w:left w:val="none" w:sz="0" w:space="0" w:color="auto"/>
                <w:bottom w:val="none" w:sz="0" w:space="0" w:color="auto"/>
                <w:right w:val="none" w:sz="0" w:space="0" w:color="auto"/>
              </w:divBdr>
            </w:div>
            <w:div w:id="1364986375">
              <w:marLeft w:val="0"/>
              <w:marRight w:val="0"/>
              <w:marTop w:val="0"/>
              <w:marBottom w:val="0"/>
              <w:divBdr>
                <w:top w:val="none" w:sz="0" w:space="0" w:color="auto"/>
                <w:left w:val="none" w:sz="0" w:space="0" w:color="auto"/>
                <w:bottom w:val="none" w:sz="0" w:space="0" w:color="auto"/>
                <w:right w:val="none" w:sz="0" w:space="0" w:color="auto"/>
              </w:divBdr>
            </w:div>
            <w:div w:id="1189025432">
              <w:marLeft w:val="0"/>
              <w:marRight w:val="0"/>
              <w:marTop w:val="0"/>
              <w:marBottom w:val="0"/>
              <w:divBdr>
                <w:top w:val="none" w:sz="0" w:space="0" w:color="auto"/>
                <w:left w:val="none" w:sz="0" w:space="0" w:color="auto"/>
                <w:bottom w:val="none" w:sz="0" w:space="0" w:color="auto"/>
                <w:right w:val="none" w:sz="0" w:space="0" w:color="auto"/>
              </w:divBdr>
            </w:div>
            <w:div w:id="1182665572">
              <w:marLeft w:val="0"/>
              <w:marRight w:val="0"/>
              <w:marTop w:val="0"/>
              <w:marBottom w:val="0"/>
              <w:divBdr>
                <w:top w:val="none" w:sz="0" w:space="0" w:color="auto"/>
                <w:left w:val="none" w:sz="0" w:space="0" w:color="auto"/>
                <w:bottom w:val="none" w:sz="0" w:space="0" w:color="auto"/>
                <w:right w:val="none" w:sz="0" w:space="0" w:color="auto"/>
              </w:divBdr>
            </w:div>
            <w:div w:id="369497967">
              <w:marLeft w:val="0"/>
              <w:marRight w:val="0"/>
              <w:marTop w:val="0"/>
              <w:marBottom w:val="0"/>
              <w:divBdr>
                <w:top w:val="none" w:sz="0" w:space="0" w:color="auto"/>
                <w:left w:val="none" w:sz="0" w:space="0" w:color="auto"/>
                <w:bottom w:val="none" w:sz="0" w:space="0" w:color="auto"/>
                <w:right w:val="none" w:sz="0" w:space="0" w:color="auto"/>
              </w:divBdr>
            </w:div>
            <w:div w:id="2131320499">
              <w:marLeft w:val="0"/>
              <w:marRight w:val="0"/>
              <w:marTop w:val="0"/>
              <w:marBottom w:val="0"/>
              <w:divBdr>
                <w:top w:val="none" w:sz="0" w:space="0" w:color="auto"/>
                <w:left w:val="none" w:sz="0" w:space="0" w:color="auto"/>
                <w:bottom w:val="none" w:sz="0" w:space="0" w:color="auto"/>
                <w:right w:val="none" w:sz="0" w:space="0" w:color="auto"/>
              </w:divBdr>
            </w:div>
            <w:div w:id="615526578">
              <w:marLeft w:val="0"/>
              <w:marRight w:val="0"/>
              <w:marTop w:val="0"/>
              <w:marBottom w:val="0"/>
              <w:divBdr>
                <w:top w:val="none" w:sz="0" w:space="0" w:color="auto"/>
                <w:left w:val="none" w:sz="0" w:space="0" w:color="auto"/>
                <w:bottom w:val="none" w:sz="0" w:space="0" w:color="auto"/>
                <w:right w:val="none" w:sz="0" w:space="0" w:color="auto"/>
              </w:divBdr>
            </w:div>
            <w:div w:id="1040402324">
              <w:marLeft w:val="0"/>
              <w:marRight w:val="0"/>
              <w:marTop w:val="0"/>
              <w:marBottom w:val="0"/>
              <w:divBdr>
                <w:top w:val="none" w:sz="0" w:space="0" w:color="auto"/>
                <w:left w:val="none" w:sz="0" w:space="0" w:color="auto"/>
                <w:bottom w:val="none" w:sz="0" w:space="0" w:color="auto"/>
                <w:right w:val="none" w:sz="0" w:space="0" w:color="auto"/>
              </w:divBdr>
            </w:div>
            <w:div w:id="167868281">
              <w:marLeft w:val="0"/>
              <w:marRight w:val="0"/>
              <w:marTop w:val="0"/>
              <w:marBottom w:val="0"/>
              <w:divBdr>
                <w:top w:val="none" w:sz="0" w:space="0" w:color="auto"/>
                <w:left w:val="none" w:sz="0" w:space="0" w:color="auto"/>
                <w:bottom w:val="none" w:sz="0" w:space="0" w:color="auto"/>
                <w:right w:val="none" w:sz="0" w:space="0" w:color="auto"/>
              </w:divBdr>
            </w:div>
            <w:div w:id="451873577">
              <w:marLeft w:val="0"/>
              <w:marRight w:val="0"/>
              <w:marTop w:val="0"/>
              <w:marBottom w:val="0"/>
              <w:divBdr>
                <w:top w:val="none" w:sz="0" w:space="0" w:color="auto"/>
                <w:left w:val="none" w:sz="0" w:space="0" w:color="auto"/>
                <w:bottom w:val="none" w:sz="0" w:space="0" w:color="auto"/>
                <w:right w:val="none" w:sz="0" w:space="0" w:color="auto"/>
              </w:divBdr>
            </w:div>
            <w:div w:id="864051311">
              <w:marLeft w:val="0"/>
              <w:marRight w:val="0"/>
              <w:marTop w:val="0"/>
              <w:marBottom w:val="0"/>
              <w:divBdr>
                <w:top w:val="none" w:sz="0" w:space="0" w:color="auto"/>
                <w:left w:val="none" w:sz="0" w:space="0" w:color="auto"/>
                <w:bottom w:val="none" w:sz="0" w:space="0" w:color="auto"/>
                <w:right w:val="none" w:sz="0" w:space="0" w:color="auto"/>
              </w:divBdr>
            </w:div>
            <w:div w:id="775708772">
              <w:marLeft w:val="0"/>
              <w:marRight w:val="0"/>
              <w:marTop w:val="0"/>
              <w:marBottom w:val="0"/>
              <w:divBdr>
                <w:top w:val="none" w:sz="0" w:space="0" w:color="auto"/>
                <w:left w:val="none" w:sz="0" w:space="0" w:color="auto"/>
                <w:bottom w:val="none" w:sz="0" w:space="0" w:color="auto"/>
                <w:right w:val="none" w:sz="0" w:space="0" w:color="auto"/>
              </w:divBdr>
            </w:div>
            <w:div w:id="211115258">
              <w:marLeft w:val="0"/>
              <w:marRight w:val="0"/>
              <w:marTop w:val="0"/>
              <w:marBottom w:val="0"/>
              <w:divBdr>
                <w:top w:val="none" w:sz="0" w:space="0" w:color="auto"/>
                <w:left w:val="none" w:sz="0" w:space="0" w:color="auto"/>
                <w:bottom w:val="none" w:sz="0" w:space="0" w:color="auto"/>
                <w:right w:val="none" w:sz="0" w:space="0" w:color="auto"/>
              </w:divBdr>
            </w:div>
            <w:div w:id="2101825124">
              <w:marLeft w:val="0"/>
              <w:marRight w:val="0"/>
              <w:marTop w:val="0"/>
              <w:marBottom w:val="0"/>
              <w:divBdr>
                <w:top w:val="none" w:sz="0" w:space="0" w:color="auto"/>
                <w:left w:val="none" w:sz="0" w:space="0" w:color="auto"/>
                <w:bottom w:val="none" w:sz="0" w:space="0" w:color="auto"/>
                <w:right w:val="none" w:sz="0" w:space="0" w:color="auto"/>
              </w:divBdr>
            </w:div>
            <w:div w:id="1741636731">
              <w:marLeft w:val="0"/>
              <w:marRight w:val="0"/>
              <w:marTop w:val="0"/>
              <w:marBottom w:val="0"/>
              <w:divBdr>
                <w:top w:val="none" w:sz="0" w:space="0" w:color="auto"/>
                <w:left w:val="none" w:sz="0" w:space="0" w:color="auto"/>
                <w:bottom w:val="none" w:sz="0" w:space="0" w:color="auto"/>
                <w:right w:val="none" w:sz="0" w:space="0" w:color="auto"/>
              </w:divBdr>
            </w:div>
            <w:div w:id="750853582">
              <w:marLeft w:val="0"/>
              <w:marRight w:val="0"/>
              <w:marTop w:val="0"/>
              <w:marBottom w:val="0"/>
              <w:divBdr>
                <w:top w:val="none" w:sz="0" w:space="0" w:color="auto"/>
                <w:left w:val="none" w:sz="0" w:space="0" w:color="auto"/>
                <w:bottom w:val="none" w:sz="0" w:space="0" w:color="auto"/>
                <w:right w:val="none" w:sz="0" w:space="0" w:color="auto"/>
              </w:divBdr>
            </w:div>
            <w:div w:id="1755662427">
              <w:marLeft w:val="0"/>
              <w:marRight w:val="0"/>
              <w:marTop w:val="0"/>
              <w:marBottom w:val="0"/>
              <w:divBdr>
                <w:top w:val="none" w:sz="0" w:space="0" w:color="auto"/>
                <w:left w:val="none" w:sz="0" w:space="0" w:color="auto"/>
                <w:bottom w:val="none" w:sz="0" w:space="0" w:color="auto"/>
                <w:right w:val="none" w:sz="0" w:space="0" w:color="auto"/>
              </w:divBdr>
            </w:div>
            <w:div w:id="1486821753">
              <w:marLeft w:val="0"/>
              <w:marRight w:val="0"/>
              <w:marTop w:val="0"/>
              <w:marBottom w:val="0"/>
              <w:divBdr>
                <w:top w:val="none" w:sz="0" w:space="0" w:color="auto"/>
                <w:left w:val="none" w:sz="0" w:space="0" w:color="auto"/>
                <w:bottom w:val="none" w:sz="0" w:space="0" w:color="auto"/>
                <w:right w:val="none" w:sz="0" w:space="0" w:color="auto"/>
              </w:divBdr>
            </w:div>
            <w:div w:id="1179851021">
              <w:marLeft w:val="0"/>
              <w:marRight w:val="0"/>
              <w:marTop w:val="0"/>
              <w:marBottom w:val="0"/>
              <w:divBdr>
                <w:top w:val="none" w:sz="0" w:space="0" w:color="auto"/>
                <w:left w:val="none" w:sz="0" w:space="0" w:color="auto"/>
                <w:bottom w:val="none" w:sz="0" w:space="0" w:color="auto"/>
                <w:right w:val="none" w:sz="0" w:space="0" w:color="auto"/>
              </w:divBdr>
            </w:div>
            <w:div w:id="507448048">
              <w:marLeft w:val="0"/>
              <w:marRight w:val="0"/>
              <w:marTop w:val="0"/>
              <w:marBottom w:val="0"/>
              <w:divBdr>
                <w:top w:val="none" w:sz="0" w:space="0" w:color="auto"/>
                <w:left w:val="none" w:sz="0" w:space="0" w:color="auto"/>
                <w:bottom w:val="none" w:sz="0" w:space="0" w:color="auto"/>
                <w:right w:val="none" w:sz="0" w:space="0" w:color="auto"/>
              </w:divBdr>
            </w:div>
            <w:div w:id="822742655">
              <w:marLeft w:val="0"/>
              <w:marRight w:val="0"/>
              <w:marTop w:val="0"/>
              <w:marBottom w:val="0"/>
              <w:divBdr>
                <w:top w:val="none" w:sz="0" w:space="0" w:color="auto"/>
                <w:left w:val="none" w:sz="0" w:space="0" w:color="auto"/>
                <w:bottom w:val="none" w:sz="0" w:space="0" w:color="auto"/>
                <w:right w:val="none" w:sz="0" w:space="0" w:color="auto"/>
              </w:divBdr>
            </w:div>
            <w:div w:id="449013544">
              <w:marLeft w:val="0"/>
              <w:marRight w:val="0"/>
              <w:marTop w:val="0"/>
              <w:marBottom w:val="0"/>
              <w:divBdr>
                <w:top w:val="none" w:sz="0" w:space="0" w:color="auto"/>
                <w:left w:val="none" w:sz="0" w:space="0" w:color="auto"/>
                <w:bottom w:val="none" w:sz="0" w:space="0" w:color="auto"/>
                <w:right w:val="none" w:sz="0" w:space="0" w:color="auto"/>
              </w:divBdr>
            </w:div>
            <w:div w:id="330255904">
              <w:marLeft w:val="0"/>
              <w:marRight w:val="0"/>
              <w:marTop w:val="0"/>
              <w:marBottom w:val="0"/>
              <w:divBdr>
                <w:top w:val="none" w:sz="0" w:space="0" w:color="auto"/>
                <w:left w:val="none" w:sz="0" w:space="0" w:color="auto"/>
                <w:bottom w:val="none" w:sz="0" w:space="0" w:color="auto"/>
                <w:right w:val="none" w:sz="0" w:space="0" w:color="auto"/>
              </w:divBdr>
            </w:div>
            <w:div w:id="1232034148">
              <w:marLeft w:val="0"/>
              <w:marRight w:val="0"/>
              <w:marTop w:val="0"/>
              <w:marBottom w:val="0"/>
              <w:divBdr>
                <w:top w:val="none" w:sz="0" w:space="0" w:color="auto"/>
                <w:left w:val="none" w:sz="0" w:space="0" w:color="auto"/>
                <w:bottom w:val="none" w:sz="0" w:space="0" w:color="auto"/>
                <w:right w:val="none" w:sz="0" w:space="0" w:color="auto"/>
              </w:divBdr>
            </w:div>
            <w:div w:id="2124961046">
              <w:marLeft w:val="0"/>
              <w:marRight w:val="0"/>
              <w:marTop w:val="0"/>
              <w:marBottom w:val="0"/>
              <w:divBdr>
                <w:top w:val="none" w:sz="0" w:space="0" w:color="auto"/>
                <w:left w:val="none" w:sz="0" w:space="0" w:color="auto"/>
                <w:bottom w:val="none" w:sz="0" w:space="0" w:color="auto"/>
                <w:right w:val="none" w:sz="0" w:space="0" w:color="auto"/>
              </w:divBdr>
            </w:div>
            <w:div w:id="1360665120">
              <w:marLeft w:val="0"/>
              <w:marRight w:val="0"/>
              <w:marTop w:val="0"/>
              <w:marBottom w:val="0"/>
              <w:divBdr>
                <w:top w:val="none" w:sz="0" w:space="0" w:color="auto"/>
                <w:left w:val="none" w:sz="0" w:space="0" w:color="auto"/>
                <w:bottom w:val="none" w:sz="0" w:space="0" w:color="auto"/>
                <w:right w:val="none" w:sz="0" w:space="0" w:color="auto"/>
              </w:divBdr>
            </w:div>
            <w:div w:id="1180004056">
              <w:marLeft w:val="0"/>
              <w:marRight w:val="0"/>
              <w:marTop w:val="0"/>
              <w:marBottom w:val="0"/>
              <w:divBdr>
                <w:top w:val="none" w:sz="0" w:space="0" w:color="auto"/>
                <w:left w:val="none" w:sz="0" w:space="0" w:color="auto"/>
                <w:bottom w:val="none" w:sz="0" w:space="0" w:color="auto"/>
                <w:right w:val="none" w:sz="0" w:space="0" w:color="auto"/>
              </w:divBdr>
            </w:div>
            <w:div w:id="2061443335">
              <w:marLeft w:val="0"/>
              <w:marRight w:val="0"/>
              <w:marTop w:val="0"/>
              <w:marBottom w:val="0"/>
              <w:divBdr>
                <w:top w:val="none" w:sz="0" w:space="0" w:color="auto"/>
                <w:left w:val="none" w:sz="0" w:space="0" w:color="auto"/>
                <w:bottom w:val="none" w:sz="0" w:space="0" w:color="auto"/>
                <w:right w:val="none" w:sz="0" w:space="0" w:color="auto"/>
              </w:divBdr>
            </w:div>
            <w:div w:id="348801323">
              <w:marLeft w:val="0"/>
              <w:marRight w:val="0"/>
              <w:marTop w:val="0"/>
              <w:marBottom w:val="0"/>
              <w:divBdr>
                <w:top w:val="none" w:sz="0" w:space="0" w:color="auto"/>
                <w:left w:val="none" w:sz="0" w:space="0" w:color="auto"/>
                <w:bottom w:val="none" w:sz="0" w:space="0" w:color="auto"/>
                <w:right w:val="none" w:sz="0" w:space="0" w:color="auto"/>
              </w:divBdr>
            </w:div>
            <w:div w:id="513493645">
              <w:marLeft w:val="0"/>
              <w:marRight w:val="0"/>
              <w:marTop w:val="0"/>
              <w:marBottom w:val="0"/>
              <w:divBdr>
                <w:top w:val="none" w:sz="0" w:space="0" w:color="auto"/>
                <w:left w:val="none" w:sz="0" w:space="0" w:color="auto"/>
                <w:bottom w:val="none" w:sz="0" w:space="0" w:color="auto"/>
                <w:right w:val="none" w:sz="0" w:space="0" w:color="auto"/>
              </w:divBdr>
            </w:div>
            <w:div w:id="449281046">
              <w:marLeft w:val="0"/>
              <w:marRight w:val="0"/>
              <w:marTop w:val="0"/>
              <w:marBottom w:val="0"/>
              <w:divBdr>
                <w:top w:val="none" w:sz="0" w:space="0" w:color="auto"/>
                <w:left w:val="none" w:sz="0" w:space="0" w:color="auto"/>
                <w:bottom w:val="none" w:sz="0" w:space="0" w:color="auto"/>
                <w:right w:val="none" w:sz="0" w:space="0" w:color="auto"/>
              </w:divBdr>
            </w:div>
            <w:div w:id="159395663">
              <w:marLeft w:val="0"/>
              <w:marRight w:val="0"/>
              <w:marTop w:val="0"/>
              <w:marBottom w:val="0"/>
              <w:divBdr>
                <w:top w:val="none" w:sz="0" w:space="0" w:color="auto"/>
                <w:left w:val="none" w:sz="0" w:space="0" w:color="auto"/>
                <w:bottom w:val="none" w:sz="0" w:space="0" w:color="auto"/>
                <w:right w:val="none" w:sz="0" w:space="0" w:color="auto"/>
              </w:divBdr>
            </w:div>
            <w:div w:id="1996882087">
              <w:marLeft w:val="0"/>
              <w:marRight w:val="0"/>
              <w:marTop w:val="0"/>
              <w:marBottom w:val="0"/>
              <w:divBdr>
                <w:top w:val="none" w:sz="0" w:space="0" w:color="auto"/>
                <w:left w:val="none" w:sz="0" w:space="0" w:color="auto"/>
                <w:bottom w:val="none" w:sz="0" w:space="0" w:color="auto"/>
                <w:right w:val="none" w:sz="0" w:space="0" w:color="auto"/>
              </w:divBdr>
            </w:div>
            <w:div w:id="2106338609">
              <w:marLeft w:val="0"/>
              <w:marRight w:val="0"/>
              <w:marTop w:val="0"/>
              <w:marBottom w:val="0"/>
              <w:divBdr>
                <w:top w:val="none" w:sz="0" w:space="0" w:color="auto"/>
                <w:left w:val="none" w:sz="0" w:space="0" w:color="auto"/>
                <w:bottom w:val="none" w:sz="0" w:space="0" w:color="auto"/>
                <w:right w:val="none" w:sz="0" w:space="0" w:color="auto"/>
              </w:divBdr>
            </w:div>
            <w:div w:id="1431660905">
              <w:marLeft w:val="0"/>
              <w:marRight w:val="0"/>
              <w:marTop w:val="0"/>
              <w:marBottom w:val="0"/>
              <w:divBdr>
                <w:top w:val="none" w:sz="0" w:space="0" w:color="auto"/>
                <w:left w:val="none" w:sz="0" w:space="0" w:color="auto"/>
                <w:bottom w:val="none" w:sz="0" w:space="0" w:color="auto"/>
                <w:right w:val="none" w:sz="0" w:space="0" w:color="auto"/>
              </w:divBdr>
            </w:div>
            <w:div w:id="2045670529">
              <w:marLeft w:val="0"/>
              <w:marRight w:val="0"/>
              <w:marTop w:val="0"/>
              <w:marBottom w:val="0"/>
              <w:divBdr>
                <w:top w:val="none" w:sz="0" w:space="0" w:color="auto"/>
                <w:left w:val="none" w:sz="0" w:space="0" w:color="auto"/>
                <w:bottom w:val="none" w:sz="0" w:space="0" w:color="auto"/>
                <w:right w:val="none" w:sz="0" w:space="0" w:color="auto"/>
              </w:divBdr>
            </w:div>
            <w:div w:id="547109385">
              <w:marLeft w:val="0"/>
              <w:marRight w:val="0"/>
              <w:marTop w:val="0"/>
              <w:marBottom w:val="0"/>
              <w:divBdr>
                <w:top w:val="none" w:sz="0" w:space="0" w:color="auto"/>
                <w:left w:val="none" w:sz="0" w:space="0" w:color="auto"/>
                <w:bottom w:val="none" w:sz="0" w:space="0" w:color="auto"/>
                <w:right w:val="none" w:sz="0" w:space="0" w:color="auto"/>
              </w:divBdr>
            </w:div>
            <w:div w:id="2101950835">
              <w:marLeft w:val="0"/>
              <w:marRight w:val="0"/>
              <w:marTop w:val="0"/>
              <w:marBottom w:val="0"/>
              <w:divBdr>
                <w:top w:val="none" w:sz="0" w:space="0" w:color="auto"/>
                <w:left w:val="none" w:sz="0" w:space="0" w:color="auto"/>
                <w:bottom w:val="none" w:sz="0" w:space="0" w:color="auto"/>
                <w:right w:val="none" w:sz="0" w:space="0" w:color="auto"/>
              </w:divBdr>
            </w:div>
            <w:div w:id="112289559">
              <w:marLeft w:val="0"/>
              <w:marRight w:val="0"/>
              <w:marTop w:val="0"/>
              <w:marBottom w:val="0"/>
              <w:divBdr>
                <w:top w:val="none" w:sz="0" w:space="0" w:color="auto"/>
                <w:left w:val="none" w:sz="0" w:space="0" w:color="auto"/>
                <w:bottom w:val="none" w:sz="0" w:space="0" w:color="auto"/>
                <w:right w:val="none" w:sz="0" w:space="0" w:color="auto"/>
              </w:divBdr>
            </w:div>
            <w:div w:id="2006351027">
              <w:marLeft w:val="0"/>
              <w:marRight w:val="0"/>
              <w:marTop w:val="0"/>
              <w:marBottom w:val="0"/>
              <w:divBdr>
                <w:top w:val="none" w:sz="0" w:space="0" w:color="auto"/>
                <w:left w:val="none" w:sz="0" w:space="0" w:color="auto"/>
                <w:bottom w:val="none" w:sz="0" w:space="0" w:color="auto"/>
                <w:right w:val="none" w:sz="0" w:space="0" w:color="auto"/>
              </w:divBdr>
            </w:div>
            <w:div w:id="277227792">
              <w:marLeft w:val="0"/>
              <w:marRight w:val="0"/>
              <w:marTop w:val="0"/>
              <w:marBottom w:val="0"/>
              <w:divBdr>
                <w:top w:val="none" w:sz="0" w:space="0" w:color="auto"/>
                <w:left w:val="none" w:sz="0" w:space="0" w:color="auto"/>
                <w:bottom w:val="none" w:sz="0" w:space="0" w:color="auto"/>
                <w:right w:val="none" w:sz="0" w:space="0" w:color="auto"/>
              </w:divBdr>
            </w:div>
            <w:div w:id="1827698191">
              <w:marLeft w:val="0"/>
              <w:marRight w:val="0"/>
              <w:marTop w:val="0"/>
              <w:marBottom w:val="0"/>
              <w:divBdr>
                <w:top w:val="none" w:sz="0" w:space="0" w:color="auto"/>
                <w:left w:val="none" w:sz="0" w:space="0" w:color="auto"/>
                <w:bottom w:val="none" w:sz="0" w:space="0" w:color="auto"/>
                <w:right w:val="none" w:sz="0" w:space="0" w:color="auto"/>
              </w:divBdr>
            </w:div>
            <w:div w:id="1056509763">
              <w:marLeft w:val="0"/>
              <w:marRight w:val="0"/>
              <w:marTop w:val="0"/>
              <w:marBottom w:val="0"/>
              <w:divBdr>
                <w:top w:val="none" w:sz="0" w:space="0" w:color="auto"/>
                <w:left w:val="none" w:sz="0" w:space="0" w:color="auto"/>
                <w:bottom w:val="none" w:sz="0" w:space="0" w:color="auto"/>
                <w:right w:val="none" w:sz="0" w:space="0" w:color="auto"/>
              </w:divBdr>
            </w:div>
            <w:div w:id="441536984">
              <w:marLeft w:val="0"/>
              <w:marRight w:val="0"/>
              <w:marTop w:val="0"/>
              <w:marBottom w:val="0"/>
              <w:divBdr>
                <w:top w:val="none" w:sz="0" w:space="0" w:color="auto"/>
                <w:left w:val="none" w:sz="0" w:space="0" w:color="auto"/>
                <w:bottom w:val="none" w:sz="0" w:space="0" w:color="auto"/>
                <w:right w:val="none" w:sz="0" w:space="0" w:color="auto"/>
              </w:divBdr>
            </w:div>
            <w:div w:id="1765608461">
              <w:marLeft w:val="0"/>
              <w:marRight w:val="0"/>
              <w:marTop w:val="0"/>
              <w:marBottom w:val="0"/>
              <w:divBdr>
                <w:top w:val="none" w:sz="0" w:space="0" w:color="auto"/>
                <w:left w:val="none" w:sz="0" w:space="0" w:color="auto"/>
                <w:bottom w:val="none" w:sz="0" w:space="0" w:color="auto"/>
                <w:right w:val="none" w:sz="0" w:space="0" w:color="auto"/>
              </w:divBdr>
            </w:div>
            <w:div w:id="1229270216">
              <w:marLeft w:val="0"/>
              <w:marRight w:val="0"/>
              <w:marTop w:val="0"/>
              <w:marBottom w:val="0"/>
              <w:divBdr>
                <w:top w:val="none" w:sz="0" w:space="0" w:color="auto"/>
                <w:left w:val="none" w:sz="0" w:space="0" w:color="auto"/>
                <w:bottom w:val="none" w:sz="0" w:space="0" w:color="auto"/>
                <w:right w:val="none" w:sz="0" w:space="0" w:color="auto"/>
              </w:divBdr>
            </w:div>
            <w:div w:id="2141024202">
              <w:marLeft w:val="0"/>
              <w:marRight w:val="0"/>
              <w:marTop w:val="0"/>
              <w:marBottom w:val="0"/>
              <w:divBdr>
                <w:top w:val="none" w:sz="0" w:space="0" w:color="auto"/>
                <w:left w:val="none" w:sz="0" w:space="0" w:color="auto"/>
                <w:bottom w:val="none" w:sz="0" w:space="0" w:color="auto"/>
                <w:right w:val="none" w:sz="0" w:space="0" w:color="auto"/>
              </w:divBdr>
            </w:div>
            <w:div w:id="809706930">
              <w:marLeft w:val="0"/>
              <w:marRight w:val="0"/>
              <w:marTop w:val="0"/>
              <w:marBottom w:val="0"/>
              <w:divBdr>
                <w:top w:val="none" w:sz="0" w:space="0" w:color="auto"/>
                <w:left w:val="none" w:sz="0" w:space="0" w:color="auto"/>
                <w:bottom w:val="none" w:sz="0" w:space="0" w:color="auto"/>
                <w:right w:val="none" w:sz="0" w:space="0" w:color="auto"/>
              </w:divBdr>
            </w:div>
            <w:div w:id="1040133466">
              <w:marLeft w:val="0"/>
              <w:marRight w:val="0"/>
              <w:marTop w:val="0"/>
              <w:marBottom w:val="0"/>
              <w:divBdr>
                <w:top w:val="none" w:sz="0" w:space="0" w:color="auto"/>
                <w:left w:val="none" w:sz="0" w:space="0" w:color="auto"/>
                <w:bottom w:val="none" w:sz="0" w:space="0" w:color="auto"/>
                <w:right w:val="none" w:sz="0" w:space="0" w:color="auto"/>
              </w:divBdr>
            </w:div>
            <w:div w:id="1674526458">
              <w:marLeft w:val="0"/>
              <w:marRight w:val="0"/>
              <w:marTop w:val="0"/>
              <w:marBottom w:val="0"/>
              <w:divBdr>
                <w:top w:val="none" w:sz="0" w:space="0" w:color="auto"/>
                <w:left w:val="none" w:sz="0" w:space="0" w:color="auto"/>
                <w:bottom w:val="none" w:sz="0" w:space="0" w:color="auto"/>
                <w:right w:val="none" w:sz="0" w:space="0" w:color="auto"/>
              </w:divBdr>
            </w:div>
            <w:div w:id="366376780">
              <w:marLeft w:val="0"/>
              <w:marRight w:val="0"/>
              <w:marTop w:val="0"/>
              <w:marBottom w:val="0"/>
              <w:divBdr>
                <w:top w:val="none" w:sz="0" w:space="0" w:color="auto"/>
                <w:left w:val="none" w:sz="0" w:space="0" w:color="auto"/>
                <w:bottom w:val="none" w:sz="0" w:space="0" w:color="auto"/>
                <w:right w:val="none" w:sz="0" w:space="0" w:color="auto"/>
              </w:divBdr>
            </w:div>
            <w:div w:id="1201700418">
              <w:marLeft w:val="0"/>
              <w:marRight w:val="0"/>
              <w:marTop w:val="0"/>
              <w:marBottom w:val="0"/>
              <w:divBdr>
                <w:top w:val="none" w:sz="0" w:space="0" w:color="auto"/>
                <w:left w:val="none" w:sz="0" w:space="0" w:color="auto"/>
                <w:bottom w:val="none" w:sz="0" w:space="0" w:color="auto"/>
                <w:right w:val="none" w:sz="0" w:space="0" w:color="auto"/>
              </w:divBdr>
            </w:div>
            <w:div w:id="1770539752">
              <w:marLeft w:val="0"/>
              <w:marRight w:val="0"/>
              <w:marTop w:val="0"/>
              <w:marBottom w:val="0"/>
              <w:divBdr>
                <w:top w:val="none" w:sz="0" w:space="0" w:color="auto"/>
                <w:left w:val="none" w:sz="0" w:space="0" w:color="auto"/>
                <w:bottom w:val="none" w:sz="0" w:space="0" w:color="auto"/>
                <w:right w:val="none" w:sz="0" w:space="0" w:color="auto"/>
              </w:divBdr>
            </w:div>
            <w:div w:id="1062212791">
              <w:marLeft w:val="0"/>
              <w:marRight w:val="0"/>
              <w:marTop w:val="0"/>
              <w:marBottom w:val="0"/>
              <w:divBdr>
                <w:top w:val="none" w:sz="0" w:space="0" w:color="auto"/>
                <w:left w:val="none" w:sz="0" w:space="0" w:color="auto"/>
                <w:bottom w:val="none" w:sz="0" w:space="0" w:color="auto"/>
                <w:right w:val="none" w:sz="0" w:space="0" w:color="auto"/>
              </w:divBdr>
            </w:div>
            <w:div w:id="1219317575">
              <w:marLeft w:val="0"/>
              <w:marRight w:val="0"/>
              <w:marTop w:val="0"/>
              <w:marBottom w:val="0"/>
              <w:divBdr>
                <w:top w:val="none" w:sz="0" w:space="0" w:color="auto"/>
                <w:left w:val="none" w:sz="0" w:space="0" w:color="auto"/>
                <w:bottom w:val="none" w:sz="0" w:space="0" w:color="auto"/>
                <w:right w:val="none" w:sz="0" w:space="0" w:color="auto"/>
              </w:divBdr>
            </w:div>
            <w:div w:id="1767532022">
              <w:marLeft w:val="0"/>
              <w:marRight w:val="0"/>
              <w:marTop w:val="0"/>
              <w:marBottom w:val="0"/>
              <w:divBdr>
                <w:top w:val="none" w:sz="0" w:space="0" w:color="auto"/>
                <w:left w:val="none" w:sz="0" w:space="0" w:color="auto"/>
                <w:bottom w:val="none" w:sz="0" w:space="0" w:color="auto"/>
                <w:right w:val="none" w:sz="0" w:space="0" w:color="auto"/>
              </w:divBdr>
            </w:div>
            <w:div w:id="1143621551">
              <w:marLeft w:val="0"/>
              <w:marRight w:val="0"/>
              <w:marTop w:val="0"/>
              <w:marBottom w:val="0"/>
              <w:divBdr>
                <w:top w:val="none" w:sz="0" w:space="0" w:color="auto"/>
                <w:left w:val="none" w:sz="0" w:space="0" w:color="auto"/>
                <w:bottom w:val="none" w:sz="0" w:space="0" w:color="auto"/>
                <w:right w:val="none" w:sz="0" w:space="0" w:color="auto"/>
              </w:divBdr>
            </w:div>
            <w:div w:id="566918704">
              <w:marLeft w:val="0"/>
              <w:marRight w:val="0"/>
              <w:marTop w:val="0"/>
              <w:marBottom w:val="0"/>
              <w:divBdr>
                <w:top w:val="none" w:sz="0" w:space="0" w:color="auto"/>
                <w:left w:val="none" w:sz="0" w:space="0" w:color="auto"/>
                <w:bottom w:val="none" w:sz="0" w:space="0" w:color="auto"/>
                <w:right w:val="none" w:sz="0" w:space="0" w:color="auto"/>
              </w:divBdr>
            </w:div>
            <w:div w:id="350642557">
              <w:marLeft w:val="0"/>
              <w:marRight w:val="0"/>
              <w:marTop w:val="0"/>
              <w:marBottom w:val="0"/>
              <w:divBdr>
                <w:top w:val="none" w:sz="0" w:space="0" w:color="auto"/>
                <w:left w:val="none" w:sz="0" w:space="0" w:color="auto"/>
                <w:bottom w:val="none" w:sz="0" w:space="0" w:color="auto"/>
                <w:right w:val="none" w:sz="0" w:space="0" w:color="auto"/>
              </w:divBdr>
            </w:div>
            <w:div w:id="364527023">
              <w:marLeft w:val="0"/>
              <w:marRight w:val="0"/>
              <w:marTop w:val="0"/>
              <w:marBottom w:val="0"/>
              <w:divBdr>
                <w:top w:val="none" w:sz="0" w:space="0" w:color="auto"/>
                <w:left w:val="none" w:sz="0" w:space="0" w:color="auto"/>
                <w:bottom w:val="none" w:sz="0" w:space="0" w:color="auto"/>
                <w:right w:val="none" w:sz="0" w:space="0" w:color="auto"/>
              </w:divBdr>
            </w:div>
            <w:div w:id="1868252150">
              <w:marLeft w:val="0"/>
              <w:marRight w:val="0"/>
              <w:marTop w:val="0"/>
              <w:marBottom w:val="0"/>
              <w:divBdr>
                <w:top w:val="none" w:sz="0" w:space="0" w:color="auto"/>
                <w:left w:val="none" w:sz="0" w:space="0" w:color="auto"/>
                <w:bottom w:val="none" w:sz="0" w:space="0" w:color="auto"/>
                <w:right w:val="none" w:sz="0" w:space="0" w:color="auto"/>
              </w:divBdr>
            </w:div>
            <w:div w:id="1178471895">
              <w:marLeft w:val="0"/>
              <w:marRight w:val="0"/>
              <w:marTop w:val="0"/>
              <w:marBottom w:val="0"/>
              <w:divBdr>
                <w:top w:val="none" w:sz="0" w:space="0" w:color="auto"/>
                <w:left w:val="none" w:sz="0" w:space="0" w:color="auto"/>
                <w:bottom w:val="none" w:sz="0" w:space="0" w:color="auto"/>
                <w:right w:val="none" w:sz="0" w:space="0" w:color="auto"/>
              </w:divBdr>
            </w:div>
            <w:div w:id="1935938639">
              <w:marLeft w:val="0"/>
              <w:marRight w:val="0"/>
              <w:marTop w:val="0"/>
              <w:marBottom w:val="0"/>
              <w:divBdr>
                <w:top w:val="none" w:sz="0" w:space="0" w:color="auto"/>
                <w:left w:val="none" w:sz="0" w:space="0" w:color="auto"/>
                <w:bottom w:val="none" w:sz="0" w:space="0" w:color="auto"/>
                <w:right w:val="none" w:sz="0" w:space="0" w:color="auto"/>
              </w:divBdr>
            </w:div>
            <w:div w:id="738796410">
              <w:marLeft w:val="0"/>
              <w:marRight w:val="0"/>
              <w:marTop w:val="0"/>
              <w:marBottom w:val="0"/>
              <w:divBdr>
                <w:top w:val="none" w:sz="0" w:space="0" w:color="auto"/>
                <w:left w:val="none" w:sz="0" w:space="0" w:color="auto"/>
                <w:bottom w:val="none" w:sz="0" w:space="0" w:color="auto"/>
                <w:right w:val="none" w:sz="0" w:space="0" w:color="auto"/>
              </w:divBdr>
            </w:div>
            <w:div w:id="31655008">
              <w:marLeft w:val="0"/>
              <w:marRight w:val="0"/>
              <w:marTop w:val="0"/>
              <w:marBottom w:val="0"/>
              <w:divBdr>
                <w:top w:val="none" w:sz="0" w:space="0" w:color="auto"/>
                <w:left w:val="none" w:sz="0" w:space="0" w:color="auto"/>
                <w:bottom w:val="none" w:sz="0" w:space="0" w:color="auto"/>
                <w:right w:val="none" w:sz="0" w:space="0" w:color="auto"/>
              </w:divBdr>
            </w:div>
            <w:div w:id="1298610755">
              <w:marLeft w:val="0"/>
              <w:marRight w:val="0"/>
              <w:marTop w:val="0"/>
              <w:marBottom w:val="0"/>
              <w:divBdr>
                <w:top w:val="none" w:sz="0" w:space="0" w:color="auto"/>
                <w:left w:val="none" w:sz="0" w:space="0" w:color="auto"/>
                <w:bottom w:val="none" w:sz="0" w:space="0" w:color="auto"/>
                <w:right w:val="none" w:sz="0" w:space="0" w:color="auto"/>
              </w:divBdr>
            </w:div>
            <w:div w:id="1118262204">
              <w:marLeft w:val="0"/>
              <w:marRight w:val="0"/>
              <w:marTop w:val="0"/>
              <w:marBottom w:val="0"/>
              <w:divBdr>
                <w:top w:val="none" w:sz="0" w:space="0" w:color="auto"/>
                <w:left w:val="none" w:sz="0" w:space="0" w:color="auto"/>
                <w:bottom w:val="none" w:sz="0" w:space="0" w:color="auto"/>
                <w:right w:val="none" w:sz="0" w:space="0" w:color="auto"/>
              </w:divBdr>
            </w:div>
            <w:div w:id="2123572789">
              <w:marLeft w:val="0"/>
              <w:marRight w:val="0"/>
              <w:marTop w:val="0"/>
              <w:marBottom w:val="0"/>
              <w:divBdr>
                <w:top w:val="none" w:sz="0" w:space="0" w:color="auto"/>
                <w:left w:val="none" w:sz="0" w:space="0" w:color="auto"/>
                <w:bottom w:val="none" w:sz="0" w:space="0" w:color="auto"/>
                <w:right w:val="none" w:sz="0" w:space="0" w:color="auto"/>
              </w:divBdr>
            </w:div>
            <w:div w:id="1627618575">
              <w:marLeft w:val="0"/>
              <w:marRight w:val="0"/>
              <w:marTop w:val="0"/>
              <w:marBottom w:val="0"/>
              <w:divBdr>
                <w:top w:val="none" w:sz="0" w:space="0" w:color="auto"/>
                <w:left w:val="none" w:sz="0" w:space="0" w:color="auto"/>
                <w:bottom w:val="none" w:sz="0" w:space="0" w:color="auto"/>
                <w:right w:val="none" w:sz="0" w:space="0" w:color="auto"/>
              </w:divBdr>
            </w:div>
            <w:div w:id="1507598602">
              <w:marLeft w:val="0"/>
              <w:marRight w:val="0"/>
              <w:marTop w:val="0"/>
              <w:marBottom w:val="0"/>
              <w:divBdr>
                <w:top w:val="none" w:sz="0" w:space="0" w:color="auto"/>
                <w:left w:val="none" w:sz="0" w:space="0" w:color="auto"/>
                <w:bottom w:val="none" w:sz="0" w:space="0" w:color="auto"/>
                <w:right w:val="none" w:sz="0" w:space="0" w:color="auto"/>
              </w:divBdr>
            </w:div>
            <w:div w:id="364213301">
              <w:marLeft w:val="0"/>
              <w:marRight w:val="0"/>
              <w:marTop w:val="0"/>
              <w:marBottom w:val="0"/>
              <w:divBdr>
                <w:top w:val="none" w:sz="0" w:space="0" w:color="auto"/>
                <w:left w:val="none" w:sz="0" w:space="0" w:color="auto"/>
                <w:bottom w:val="none" w:sz="0" w:space="0" w:color="auto"/>
                <w:right w:val="none" w:sz="0" w:space="0" w:color="auto"/>
              </w:divBdr>
            </w:div>
            <w:div w:id="1128013462">
              <w:marLeft w:val="0"/>
              <w:marRight w:val="0"/>
              <w:marTop w:val="0"/>
              <w:marBottom w:val="0"/>
              <w:divBdr>
                <w:top w:val="none" w:sz="0" w:space="0" w:color="auto"/>
                <w:left w:val="none" w:sz="0" w:space="0" w:color="auto"/>
                <w:bottom w:val="none" w:sz="0" w:space="0" w:color="auto"/>
                <w:right w:val="none" w:sz="0" w:space="0" w:color="auto"/>
              </w:divBdr>
            </w:div>
            <w:div w:id="1887177060">
              <w:marLeft w:val="0"/>
              <w:marRight w:val="0"/>
              <w:marTop w:val="0"/>
              <w:marBottom w:val="0"/>
              <w:divBdr>
                <w:top w:val="none" w:sz="0" w:space="0" w:color="auto"/>
                <w:left w:val="none" w:sz="0" w:space="0" w:color="auto"/>
                <w:bottom w:val="none" w:sz="0" w:space="0" w:color="auto"/>
                <w:right w:val="none" w:sz="0" w:space="0" w:color="auto"/>
              </w:divBdr>
            </w:div>
            <w:div w:id="1017538002">
              <w:marLeft w:val="0"/>
              <w:marRight w:val="0"/>
              <w:marTop w:val="0"/>
              <w:marBottom w:val="0"/>
              <w:divBdr>
                <w:top w:val="none" w:sz="0" w:space="0" w:color="auto"/>
                <w:left w:val="none" w:sz="0" w:space="0" w:color="auto"/>
                <w:bottom w:val="none" w:sz="0" w:space="0" w:color="auto"/>
                <w:right w:val="none" w:sz="0" w:space="0" w:color="auto"/>
              </w:divBdr>
            </w:div>
            <w:div w:id="1308784615">
              <w:marLeft w:val="0"/>
              <w:marRight w:val="0"/>
              <w:marTop w:val="0"/>
              <w:marBottom w:val="0"/>
              <w:divBdr>
                <w:top w:val="none" w:sz="0" w:space="0" w:color="auto"/>
                <w:left w:val="none" w:sz="0" w:space="0" w:color="auto"/>
                <w:bottom w:val="none" w:sz="0" w:space="0" w:color="auto"/>
                <w:right w:val="none" w:sz="0" w:space="0" w:color="auto"/>
              </w:divBdr>
            </w:div>
            <w:div w:id="222451282">
              <w:marLeft w:val="0"/>
              <w:marRight w:val="0"/>
              <w:marTop w:val="0"/>
              <w:marBottom w:val="0"/>
              <w:divBdr>
                <w:top w:val="none" w:sz="0" w:space="0" w:color="auto"/>
                <w:left w:val="none" w:sz="0" w:space="0" w:color="auto"/>
                <w:bottom w:val="none" w:sz="0" w:space="0" w:color="auto"/>
                <w:right w:val="none" w:sz="0" w:space="0" w:color="auto"/>
              </w:divBdr>
            </w:div>
            <w:div w:id="846167333">
              <w:marLeft w:val="0"/>
              <w:marRight w:val="0"/>
              <w:marTop w:val="0"/>
              <w:marBottom w:val="0"/>
              <w:divBdr>
                <w:top w:val="none" w:sz="0" w:space="0" w:color="auto"/>
                <w:left w:val="none" w:sz="0" w:space="0" w:color="auto"/>
                <w:bottom w:val="none" w:sz="0" w:space="0" w:color="auto"/>
                <w:right w:val="none" w:sz="0" w:space="0" w:color="auto"/>
              </w:divBdr>
            </w:div>
            <w:div w:id="797334931">
              <w:marLeft w:val="0"/>
              <w:marRight w:val="0"/>
              <w:marTop w:val="0"/>
              <w:marBottom w:val="0"/>
              <w:divBdr>
                <w:top w:val="none" w:sz="0" w:space="0" w:color="auto"/>
                <w:left w:val="none" w:sz="0" w:space="0" w:color="auto"/>
                <w:bottom w:val="none" w:sz="0" w:space="0" w:color="auto"/>
                <w:right w:val="none" w:sz="0" w:space="0" w:color="auto"/>
              </w:divBdr>
            </w:div>
            <w:div w:id="2040206498">
              <w:marLeft w:val="0"/>
              <w:marRight w:val="0"/>
              <w:marTop w:val="0"/>
              <w:marBottom w:val="0"/>
              <w:divBdr>
                <w:top w:val="none" w:sz="0" w:space="0" w:color="auto"/>
                <w:left w:val="none" w:sz="0" w:space="0" w:color="auto"/>
                <w:bottom w:val="none" w:sz="0" w:space="0" w:color="auto"/>
                <w:right w:val="none" w:sz="0" w:space="0" w:color="auto"/>
              </w:divBdr>
            </w:div>
            <w:div w:id="388267944">
              <w:marLeft w:val="0"/>
              <w:marRight w:val="0"/>
              <w:marTop w:val="0"/>
              <w:marBottom w:val="0"/>
              <w:divBdr>
                <w:top w:val="none" w:sz="0" w:space="0" w:color="auto"/>
                <w:left w:val="none" w:sz="0" w:space="0" w:color="auto"/>
                <w:bottom w:val="none" w:sz="0" w:space="0" w:color="auto"/>
                <w:right w:val="none" w:sz="0" w:space="0" w:color="auto"/>
              </w:divBdr>
            </w:div>
            <w:div w:id="135415037">
              <w:marLeft w:val="0"/>
              <w:marRight w:val="0"/>
              <w:marTop w:val="0"/>
              <w:marBottom w:val="0"/>
              <w:divBdr>
                <w:top w:val="none" w:sz="0" w:space="0" w:color="auto"/>
                <w:left w:val="none" w:sz="0" w:space="0" w:color="auto"/>
                <w:bottom w:val="none" w:sz="0" w:space="0" w:color="auto"/>
                <w:right w:val="none" w:sz="0" w:space="0" w:color="auto"/>
              </w:divBdr>
            </w:div>
            <w:div w:id="1154563086">
              <w:marLeft w:val="0"/>
              <w:marRight w:val="0"/>
              <w:marTop w:val="0"/>
              <w:marBottom w:val="0"/>
              <w:divBdr>
                <w:top w:val="none" w:sz="0" w:space="0" w:color="auto"/>
                <w:left w:val="none" w:sz="0" w:space="0" w:color="auto"/>
                <w:bottom w:val="none" w:sz="0" w:space="0" w:color="auto"/>
                <w:right w:val="none" w:sz="0" w:space="0" w:color="auto"/>
              </w:divBdr>
            </w:div>
            <w:div w:id="81991020">
              <w:marLeft w:val="0"/>
              <w:marRight w:val="0"/>
              <w:marTop w:val="0"/>
              <w:marBottom w:val="0"/>
              <w:divBdr>
                <w:top w:val="none" w:sz="0" w:space="0" w:color="auto"/>
                <w:left w:val="none" w:sz="0" w:space="0" w:color="auto"/>
                <w:bottom w:val="none" w:sz="0" w:space="0" w:color="auto"/>
                <w:right w:val="none" w:sz="0" w:space="0" w:color="auto"/>
              </w:divBdr>
            </w:div>
            <w:div w:id="1537231808">
              <w:marLeft w:val="0"/>
              <w:marRight w:val="0"/>
              <w:marTop w:val="0"/>
              <w:marBottom w:val="0"/>
              <w:divBdr>
                <w:top w:val="none" w:sz="0" w:space="0" w:color="auto"/>
                <w:left w:val="none" w:sz="0" w:space="0" w:color="auto"/>
                <w:bottom w:val="none" w:sz="0" w:space="0" w:color="auto"/>
                <w:right w:val="none" w:sz="0" w:space="0" w:color="auto"/>
              </w:divBdr>
            </w:div>
            <w:div w:id="515920970">
              <w:marLeft w:val="0"/>
              <w:marRight w:val="0"/>
              <w:marTop w:val="0"/>
              <w:marBottom w:val="0"/>
              <w:divBdr>
                <w:top w:val="none" w:sz="0" w:space="0" w:color="auto"/>
                <w:left w:val="none" w:sz="0" w:space="0" w:color="auto"/>
                <w:bottom w:val="none" w:sz="0" w:space="0" w:color="auto"/>
                <w:right w:val="none" w:sz="0" w:space="0" w:color="auto"/>
              </w:divBdr>
            </w:div>
            <w:div w:id="694888487">
              <w:marLeft w:val="0"/>
              <w:marRight w:val="0"/>
              <w:marTop w:val="0"/>
              <w:marBottom w:val="0"/>
              <w:divBdr>
                <w:top w:val="none" w:sz="0" w:space="0" w:color="auto"/>
                <w:left w:val="none" w:sz="0" w:space="0" w:color="auto"/>
                <w:bottom w:val="none" w:sz="0" w:space="0" w:color="auto"/>
                <w:right w:val="none" w:sz="0" w:space="0" w:color="auto"/>
              </w:divBdr>
            </w:div>
            <w:div w:id="1695113202">
              <w:marLeft w:val="0"/>
              <w:marRight w:val="0"/>
              <w:marTop w:val="0"/>
              <w:marBottom w:val="0"/>
              <w:divBdr>
                <w:top w:val="none" w:sz="0" w:space="0" w:color="auto"/>
                <w:left w:val="none" w:sz="0" w:space="0" w:color="auto"/>
                <w:bottom w:val="none" w:sz="0" w:space="0" w:color="auto"/>
                <w:right w:val="none" w:sz="0" w:space="0" w:color="auto"/>
              </w:divBdr>
            </w:div>
            <w:div w:id="1500463787">
              <w:marLeft w:val="0"/>
              <w:marRight w:val="0"/>
              <w:marTop w:val="0"/>
              <w:marBottom w:val="0"/>
              <w:divBdr>
                <w:top w:val="none" w:sz="0" w:space="0" w:color="auto"/>
                <w:left w:val="none" w:sz="0" w:space="0" w:color="auto"/>
                <w:bottom w:val="none" w:sz="0" w:space="0" w:color="auto"/>
                <w:right w:val="none" w:sz="0" w:space="0" w:color="auto"/>
              </w:divBdr>
            </w:div>
            <w:div w:id="6596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674">
      <w:bodyDiv w:val="1"/>
      <w:marLeft w:val="0"/>
      <w:marRight w:val="0"/>
      <w:marTop w:val="0"/>
      <w:marBottom w:val="0"/>
      <w:divBdr>
        <w:top w:val="none" w:sz="0" w:space="0" w:color="auto"/>
        <w:left w:val="none" w:sz="0" w:space="0" w:color="auto"/>
        <w:bottom w:val="none" w:sz="0" w:space="0" w:color="auto"/>
        <w:right w:val="none" w:sz="0" w:space="0" w:color="auto"/>
      </w:divBdr>
      <w:divsChild>
        <w:div w:id="41636867">
          <w:marLeft w:val="0"/>
          <w:marRight w:val="0"/>
          <w:marTop w:val="0"/>
          <w:marBottom w:val="0"/>
          <w:divBdr>
            <w:top w:val="none" w:sz="0" w:space="0" w:color="auto"/>
            <w:left w:val="none" w:sz="0" w:space="0" w:color="auto"/>
            <w:bottom w:val="none" w:sz="0" w:space="0" w:color="auto"/>
            <w:right w:val="none" w:sz="0" w:space="0" w:color="auto"/>
          </w:divBdr>
          <w:divsChild>
            <w:div w:id="365567496">
              <w:marLeft w:val="0"/>
              <w:marRight w:val="0"/>
              <w:marTop w:val="0"/>
              <w:marBottom w:val="0"/>
              <w:divBdr>
                <w:top w:val="none" w:sz="0" w:space="0" w:color="auto"/>
                <w:left w:val="none" w:sz="0" w:space="0" w:color="auto"/>
                <w:bottom w:val="none" w:sz="0" w:space="0" w:color="auto"/>
                <w:right w:val="none" w:sz="0" w:space="0" w:color="auto"/>
              </w:divBdr>
            </w:div>
            <w:div w:id="464278716">
              <w:marLeft w:val="0"/>
              <w:marRight w:val="0"/>
              <w:marTop w:val="0"/>
              <w:marBottom w:val="0"/>
              <w:divBdr>
                <w:top w:val="none" w:sz="0" w:space="0" w:color="auto"/>
                <w:left w:val="none" w:sz="0" w:space="0" w:color="auto"/>
                <w:bottom w:val="none" w:sz="0" w:space="0" w:color="auto"/>
                <w:right w:val="none" w:sz="0" w:space="0" w:color="auto"/>
              </w:divBdr>
            </w:div>
            <w:div w:id="1503545962">
              <w:marLeft w:val="0"/>
              <w:marRight w:val="0"/>
              <w:marTop w:val="0"/>
              <w:marBottom w:val="0"/>
              <w:divBdr>
                <w:top w:val="none" w:sz="0" w:space="0" w:color="auto"/>
                <w:left w:val="none" w:sz="0" w:space="0" w:color="auto"/>
                <w:bottom w:val="none" w:sz="0" w:space="0" w:color="auto"/>
                <w:right w:val="none" w:sz="0" w:space="0" w:color="auto"/>
              </w:divBdr>
            </w:div>
            <w:div w:id="1702242205">
              <w:marLeft w:val="0"/>
              <w:marRight w:val="0"/>
              <w:marTop w:val="0"/>
              <w:marBottom w:val="0"/>
              <w:divBdr>
                <w:top w:val="none" w:sz="0" w:space="0" w:color="auto"/>
                <w:left w:val="none" w:sz="0" w:space="0" w:color="auto"/>
                <w:bottom w:val="none" w:sz="0" w:space="0" w:color="auto"/>
                <w:right w:val="none" w:sz="0" w:space="0" w:color="auto"/>
              </w:divBdr>
            </w:div>
            <w:div w:id="1291981260">
              <w:marLeft w:val="0"/>
              <w:marRight w:val="0"/>
              <w:marTop w:val="0"/>
              <w:marBottom w:val="0"/>
              <w:divBdr>
                <w:top w:val="none" w:sz="0" w:space="0" w:color="auto"/>
                <w:left w:val="none" w:sz="0" w:space="0" w:color="auto"/>
                <w:bottom w:val="none" w:sz="0" w:space="0" w:color="auto"/>
                <w:right w:val="none" w:sz="0" w:space="0" w:color="auto"/>
              </w:divBdr>
            </w:div>
            <w:div w:id="1546257035">
              <w:marLeft w:val="0"/>
              <w:marRight w:val="0"/>
              <w:marTop w:val="0"/>
              <w:marBottom w:val="0"/>
              <w:divBdr>
                <w:top w:val="none" w:sz="0" w:space="0" w:color="auto"/>
                <w:left w:val="none" w:sz="0" w:space="0" w:color="auto"/>
                <w:bottom w:val="none" w:sz="0" w:space="0" w:color="auto"/>
                <w:right w:val="none" w:sz="0" w:space="0" w:color="auto"/>
              </w:divBdr>
            </w:div>
            <w:div w:id="621158724">
              <w:marLeft w:val="0"/>
              <w:marRight w:val="0"/>
              <w:marTop w:val="0"/>
              <w:marBottom w:val="0"/>
              <w:divBdr>
                <w:top w:val="none" w:sz="0" w:space="0" w:color="auto"/>
                <w:left w:val="none" w:sz="0" w:space="0" w:color="auto"/>
                <w:bottom w:val="none" w:sz="0" w:space="0" w:color="auto"/>
                <w:right w:val="none" w:sz="0" w:space="0" w:color="auto"/>
              </w:divBdr>
            </w:div>
            <w:div w:id="1107505224">
              <w:marLeft w:val="0"/>
              <w:marRight w:val="0"/>
              <w:marTop w:val="0"/>
              <w:marBottom w:val="0"/>
              <w:divBdr>
                <w:top w:val="none" w:sz="0" w:space="0" w:color="auto"/>
                <w:left w:val="none" w:sz="0" w:space="0" w:color="auto"/>
                <w:bottom w:val="none" w:sz="0" w:space="0" w:color="auto"/>
                <w:right w:val="none" w:sz="0" w:space="0" w:color="auto"/>
              </w:divBdr>
            </w:div>
            <w:div w:id="1348945322">
              <w:marLeft w:val="0"/>
              <w:marRight w:val="0"/>
              <w:marTop w:val="0"/>
              <w:marBottom w:val="0"/>
              <w:divBdr>
                <w:top w:val="none" w:sz="0" w:space="0" w:color="auto"/>
                <w:left w:val="none" w:sz="0" w:space="0" w:color="auto"/>
                <w:bottom w:val="none" w:sz="0" w:space="0" w:color="auto"/>
                <w:right w:val="none" w:sz="0" w:space="0" w:color="auto"/>
              </w:divBdr>
            </w:div>
            <w:div w:id="887649119">
              <w:marLeft w:val="0"/>
              <w:marRight w:val="0"/>
              <w:marTop w:val="0"/>
              <w:marBottom w:val="0"/>
              <w:divBdr>
                <w:top w:val="none" w:sz="0" w:space="0" w:color="auto"/>
                <w:left w:val="none" w:sz="0" w:space="0" w:color="auto"/>
                <w:bottom w:val="none" w:sz="0" w:space="0" w:color="auto"/>
                <w:right w:val="none" w:sz="0" w:space="0" w:color="auto"/>
              </w:divBdr>
            </w:div>
            <w:div w:id="499658552">
              <w:marLeft w:val="0"/>
              <w:marRight w:val="0"/>
              <w:marTop w:val="0"/>
              <w:marBottom w:val="0"/>
              <w:divBdr>
                <w:top w:val="none" w:sz="0" w:space="0" w:color="auto"/>
                <w:left w:val="none" w:sz="0" w:space="0" w:color="auto"/>
                <w:bottom w:val="none" w:sz="0" w:space="0" w:color="auto"/>
                <w:right w:val="none" w:sz="0" w:space="0" w:color="auto"/>
              </w:divBdr>
            </w:div>
            <w:div w:id="456217621">
              <w:marLeft w:val="0"/>
              <w:marRight w:val="0"/>
              <w:marTop w:val="0"/>
              <w:marBottom w:val="0"/>
              <w:divBdr>
                <w:top w:val="none" w:sz="0" w:space="0" w:color="auto"/>
                <w:left w:val="none" w:sz="0" w:space="0" w:color="auto"/>
                <w:bottom w:val="none" w:sz="0" w:space="0" w:color="auto"/>
                <w:right w:val="none" w:sz="0" w:space="0" w:color="auto"/>
              </w:divBdr>
            </w:div>
            <w:div w:id="1297762913">
              <w:marLeft w:val="0"/>
              <w:marRight w:val="0"/>
              <w:marTop w:val="0"/>
              <w:marBottom w:val="0"/>
              <w:divBdr>
                <w:top w:val="none" w:sz="0" w:space="0" w:color="auto"/>
                <w:left w:val="none" w:sz="0" w:space="0" w:color="auto"/>
                <w:bottom w:val="none" w:sz="0" w:space="0" w:color="auto"/>
                <w:right w:val="none" w:sz="0" w:space="0" w:color="auto"/>
              </w:divBdr>
            </w:div>
            <w:div w:id="385645157">
              <w:marLeft w:val="0"/>
              <w:marRight w:val="0"/>
              <w:marTop w:val="0"/>
              <w:marBottom w:val="0"/>
              <w:divBdr>
                <w:top w:val="none" w:sz="0" w:space="0" w:color="auto"/>
                <w:left w:val="none" w:sz="0" w:space="0" w:color="auto"/>
                <w:bottom w:val="none" w:sz="0" w:space="0" w:color="auto"/>
                <w:right w:val="none" w:sz="0" w:space="0" w:color="auto"/>
              </w:divBdr>
            </w:div>
            <w:div w:id="420680830">
              <w:marLeft w:val="0"/>
              <w:marRight w:val="0"/>
              <w:marTop w:val="0"/>
              <w:marBottom w:val="0"/>
              <w:divBdr>
                <w:top w:val="none" w:sz="0" w:space="0" w:color="auto"/>
                <w:left w:val="none" w:sz="0" w:space="0" w:color="auto"/>
                <w:bottom w:val="none" w:sz="0" w:space="0" w:color="auto"/>
                <w:right w:val="none" w:sz="0" w:space="0" w:color="auto"/>
              </w:divBdr>
            </w:div>
            <w:div w:id="647708236">
              <w:marLeft w:val="0"/>
              <w:marRight w:val="0"/>
              <w:marTop w:val="0"/>
              <w:marBottom w:val="0"/>
              <w:divBdr>
                <w:top w:val="none" w:sz="0" w:space="0" w:color="auto"/>
                <w:left w:val="none" w:sz="0" w:space="0" w:color="auto"/>
                <w:bottom w:val="none" w:sz="0" w:space="0" w:color="auto"/>
                <w:right w:val="none" w:sz="0" w:space="0" w:color="auto"/>
              </w:divBdr>
            </w:div>
            <w:div w:id="339742993">
              <w:marLeft w:val="0"/>
              <w:marRight w:val="0"/>
              <w:marTop w:val="0"/>
              <w:marBottom w:val="0"/>
              <w:divBdr>
                <w:top w:val="none" w:sz="0" w:space="0" w:color="auto"/>
                <w:left w:val="none" w:sz="0" w:space="0" w:color="auto"/>
                <w:bottom w:val="none" w:sz="0" w:space="0" w:color="auto"/>
                <w:right w:val="none" w:sz="0" w:space="0" w:color="auto"/>
              </w:divBdr>
            </w:div>
            <w:div w:id="1307708603">
              <w:marLeft w:val="0"/>
              <w:marRight w:val="0"/>
              <w:marTop w:val="0"/>
              <w:marBottom w:val="0"/>
              <w:divBdr>
                <w:top w:val="none" w:sz="0" w:space="0" w:color="auto"/>
                <w:left w:val="none" w:sz="0" w:space="0" w:color="auto"/>
                <w:bottom w:val="none" w:sz="0" w:space="0" w:color="auto"/>
                <w:right w:val="none" w:sz="0" w:space="0" w:color="auto"/>
              </w:divBdr>
            </w:div>
            <w:div w:id="1623489614">
              <w:marLeft w:val="0"/>
              <w:marRight w:val="0"/>
              <w:marTop w:val="0"/>
              <w:marBottom w:val="0"/>
              <w:divBdr>
                <w:top w:val="none" w:sz="0" w:space="0" w:color="auto"/>
                <w:left w:val="none" w:sz="0" w:space="0" w:color="auto"/>
                <w:bottom w:val="none" w:sz="0" w:space="0" w:color="auto"/>
                <w:right w:val="none" w:sz="0" w:space="0" w:color="auto"/>
              </w:divBdr>
            </w:div>
            <w:div w:id="1495686306">
              <w:marLeft w:val="0"/>
              <w:marRight w:val="0"/>
              <w:marTop w:val="0"/>
              <w:marBottom w:val="0"/>
              <w:divBdr>
                <w:top w:val="none" w:sz="0" w:space="0" w:color="auto"/>
                <w:left w:val="none" w:sz="0" w:space="0" w:color="auto"/>
                <w:bottom w:val="none" w:sz="0" w:space="0" w:color="auto"/>
                <w:right w:val="none" w:sz="0" w:space="0" w:color="auto"/>
              </w:divBdr>
            </w:div>
            <w:div w:id="1738166244">
              <w:marLeft w:val="0"/>
              <w:marRight w:val="0"/>
              <w:marTop w:val="0"/>
              <w:marBottom w:val="0"/>
              <w:divBdr>
                <w:top w:val="none" w:sz="0" w:space="0" w:color="auto"/>
                <w:left w:val="none" w:sz="0" w:space="0" w:color="auto"/>
                <w:bottom w:val="none" w:sz="0" w:space="0" w:color="auto"/>
                <w:right w:val="none" w:sz="0" w:space="0" w:color="auto"/>
              </w:divBdr>
            </w:div>
            <w:div w:id="195780352">
              <w:marLeft w:val="0"/>
              <w:marRight w:val="0"/>
              <w:marTop w:val="0"/>
              <w:marBottom w:val="0"/>
              <w:divBdr>
                <w:top w:val="none" w:sz="0" w:space="0" w:color="auto"/>
                <w:left w:val="none" w:sz="0" w:space="0" w:color="auto"/>
                <w:bottom w:val="none" w:sz="0" w:space="0" w:color="auto"/>
                <w:right w:val="none" w:sz="0" w:space="0" w:color="auto"/>
              </w:divBdr>
            </w:div>
            <w:div w:id="692999111">
              <w:marLeft w:val="0"/>
              <w:marRight w:val="0"/>
              <w:marTop w:val="0"/>
              <w:marBottom w:val="0"/>
              <w:divBdr>
                <w:top w:val="none" w:sz="0" w:space="0" w:color="auto"/>
                <w:left w:val="none" w:sz="0" w:space="0" w:color="auto"/>
                <w:bottom w:val="none" w:sz="0" w:space="0" w:color="auto"/>
                <w:right w:val="none" w:sz="0" w:space="0" w:color="auto"/>
              </w:divBdr>
            </w:div>
            <w:div w:id="697269501">
              <w:marLeft w:val="0"/>
              <w:marRight w:val="0"/>
              <w:marTop w:val="0"/>
              <w:marBottom w:val="0"/>
              <w:divBdr>
                <w:top w:val="none" w:sz="0" w:space="0" w:color="auto"/>
                <w:left w:val="none" w:sz="0" w:space="0" w:color="auto"/>
                <w:bottom w:val="none" w:sz="0" w:space="0" w:color="auto"/>
                <w:right w:val="none" w:sz="0" w:space="0" w:color="auto"/>
              </w:divBdr>
            </w:div>
            <w:div w:id="884878388">
              <w:marLeft w:val="0"/>
              <w:marRight w:val="0"/>
              <w:marTop w:val="0"/>
              <w:marBottom w:val="0"/>
              <w:divBdr>
                <w:top w:val="none" w:sz="0" w:space="0" w:color="auto"/>
                <w:left w:val="none" w:sz="0" w:space="0" w:color="auto"/>
                <w:bottom w:val="none" w:sz="0" w:space="0" w:color="auto"/>
                <w:right w:val="none" w:sz="0" w:space="0" w:color="auto"/>
              </w:divBdr>
            </w:div>
            <w:div w:id="1499033669">
              <w:marLeft w:val="0"/>
              <w:marRight w:val="0"/>
              <w:marTop w:val="0"/>
              <w:marBottom w:val="0"/>
              <w:divBdr>
                <w:top w:val="none" w:sz="0" w:space="0" w:color="auto"/>
                <w:left w:val="none" w:sz="0" w:space="0" w:color="auto"/>
                <w:bottom w:val="none" w:sz="0" w:space="0" w:color="auto"/>
                <w:right w:val="none" w:sz="0" w:space="0" w:color="auto"/>
              </w:divBdr>
            </w:div>
            <w:div w:id="600069464">
              <w:marLeft w:val="0"/>
              <w:marRight w:val="0"/>
              <w:marTop w:val="0"/>
              <w:marBottom w:val="0"/>
              <w:divBdr>
                <w:top w:val="none" w:sz="0" w:space="0" w:color="auto"/>
                <w:left w:val="none" w:sz="0" w:space="0" w:color="auto"/>
                <w:bottom w:val="none" w:sz="0" w:space="0" w:color="auto"/>
                <w:right w:val="none" w:sz="0" w:space="0" w:color="auto"/>
              </w:divBdr>
            </w:div>
            <w:div w:id="1056472220">
              <w:marLeft w:val="0"/>
              <w:marRight w:val="0"/>
              <w:marTop w:val="0"/>
              <w:marBottom w:val="0"/>
              <w:divBdr>
                <w:top w:val="none" w:sz="0" w:space="0" w:color="auto"/>
                <w:left w:val="none" w:sz="0" w:space="0" w:color="auto"/>
                <w:bottom w:val="none" w:sz="0" w:space="0" w:color="auto"/>
                <w:right w:val="none" w:sz="0" w:space="0" w:color="auto"/>
              </w:divBdr>
            </w:div>
            <w:div w:id="264118994">
              <w:marLeft w:val="0"/>
              <w:marRight w:val="0"/>
              <w:marTop w:val="0"/>
              <w:marBottom w:val="0"/>
              <w:divBdr>
                <w:top w:val="none" w:sz="0" w:space="0" w:color="auto"/>
                <w:left w:val="none" w:sz="0" w:space="0" w:color="auto"/>
                <w:bottom w:val="none" w:sz="0" w:space="0" w:color="auto"/>
                <w:right w:val="none" w:sz="0" w:space="0" w:color="auto"/>
              </w:divBdr>
            </w:div>
            <w:div w:id="2008828734">
              <w:marLeft w:val="0"/>
              <w:marRight w:val="0"/>
              <w:marTop w:val="0"/>
              <w:marBottom w:val="0"/>
              <w:divBdr>
                <w:top w:val="none" w:sz="0" w:space="0" w:color="auto"/>
                <w:left w:val="none" w:sz="0" w:space="0" w:color="auto"/>
                <w:bottom w:val="none" w:sz="0" w:space="0" w:color="auto"/>
                <w:right w:val="none" w:sz="0" w:space="0" w:color="auto"/>
              </w:divBdr>
            </w:div>
            <w:div w:id="989868683">
              <w:marLeft w:val="0"/>
              <w:marRight w:val="0"/>
              <w:marTop w:val="0"/>
              <w:marBottom w:val="0"/>
              <w:divBdr>
                <w:top w:val="none" w:sz="0" w:space="0" w:color="auto"/>
                <w:left w:val="none" w:sz="0" w:space="0" w:color="auto"/>
                <w:bottom w:val="none" w:sz="0" w:space="0" w:color="auto"/>
                <w:right w:val="none" w:sz="0" w:space="0" w:color="auto"/>
              </w:divBdr>
            </w:div>
            <w:div w:id="172427133">
              <w:marLeft w:val="0"/>
              <w:marRight w:val="0"/>
              <w:marTop w:val="0"/>
              <w:marBottom w:val="0"/>
              <w:divBdr>
                <w:top w:val="none" w:sz="0" w:space="0" w:color="auto"/>
                <w:left w:val="none" w:sz="0" w:space="0" w:color="auto"/>
                <w:bottom w:val="none" w:sz="0" w:space="0" w:color="auto"/>
                <w:right w:val="none" w:sz="0" w:space="0" w:color="auto"/>
              </w:divBdr>
            </w:div>
            <w:div w:id="1178152522">
              <w:marLeft w:val="0"/>
              <w:marRight w:val="0"/>
              <w:marTop w:val="0"/>
              <w:marBottom w:val="0"/>
              <w:divBdr>
                <w:top w:val="none" w:sz="0" w:space="0" w:color="auto"/>
                <w:left w:val="none" w:sz="0" w:space="0" w:color="auto"/>
                <w:bottom w:val="none" w:sz="0" w:space="0" w:color="auto"/>
                <w:right w:val="none" w:sz="0" w:space="0" w:color="auto"/>
              </w:divBdr>
            </w:div>
            <w:div w:id="1765881340">
              <w:marLeft w:val="0"/>
              <w:marRight w:val="0"/>
              <w:marTop w:val="0"/>
              <w:marBottom w:val="0"/>
              <w:divBdr>
                <w:top w:val="none" w:sz="0" w:space="0" w:color="auto"/>
                <w:left w:val="none" w:sz="0" w:space="0" w:color="auto"/>
                <w:bottom w:val="none" w:sz="0" w:space="0" w:color="auto"/>
                <w:right w:val="none" w:sz="0" w:space="0" w:color="auto"/>
              </w:divBdr>
            </w:div>
            <w:div w:id="332295936">
              <w:marLeft w:val="0"/>
              <w:marRight w:val="0"/>
              <w:marTop w:val="0"/>
              <w:marBottom w:val="0"/>
              <w:divBdr>
                <w:top w:val="none" w:sz="0" w:space="0" w:color="auto"/>
                <w:left w:val="none" w:sz="0" w:space="0" w:color="auto"/>
                <w:bottom w:val="none" w:sz="0" w:space="0" w:color="auto"/>
                <w:right w:val="none" w:sz="0" w:space="0" w:color="auto"/>
              </w:divBdr>
            </w:div>
            <w:div w:id="25638545">
              <w:marLeft w:val="0"/>
              <w:marRight w:val="0"/>
              <w:marTop w:val="0"/>
              <w:marBottom w:val="0"/>
              <w:divBdr>
                <w:top w:val="none" w:sz="0" w:space="0" w:color="auto"/>
                <w:left w:val="none" w:sz="0" w:space="0" w:color="auto"/>
                <w:bottom w:val="none" w:sz="0" w:space="0" w:color="auto"/>
                <w:right w:val="none" w:sz="0" w:space="0" w:color="auto"/>
              </w:divBdr>
            </w:div>
            <w:div w:id="2034374817">
              <w:marLeft w:val="0"/>
              <w:marRight w:val="0"/>
              <w:marTop w:val="0"/>
              <w:marBottom w:val="0"/>
              <w:divBdr>
                <w:top w:val="none" w:sz="0" w:space="0" w:color="auto"/>
                <w:left w:val="none" w:sz="0" w:space="0" w:color="auto"/>
                <w:bottom w:val="none" w:sz="0" w:space="0" w:color="auto"/>
                <w:right w:val="none" w:sz="0" w:space="0" w:color="auto"/>
              </w:divBdr>
            </w:div>
            <w:div w:id="1698043341">
              <w:marLeft w:val="0"/>
              <w:marRight w:val="0"/>
              <w:marTop w:val="0"/>
              <w:marBottom w:val="0"/>
              <w:divBdr>
                <w:top w:val="none" w:sz="0" w:space="0" w:color="auto"/>
                <w:left w:val="none" w:sz="0" w:space="0" w:color="auto"/>
                <w:bottom w:val="none" w:sz="0" w:space="0" w:color="auto"/>
                <w:right w:val="none" w:sz="0" w:space="0" w:color="auto"/>
              </w:divBdr>
            </w:div>
            <w:div w:id="1831409678">
              <w:marLeft w:val="0"/>
              <w:marRight w:val="0"/>
              <w:marTop w:val="0"/>
              <w:marBottom w:val="0"/>
              <w:divBdr>
                <w:top w:val="none" w:sz="0" w:space="0" w:color="auto"/>
                <w:left w:val="none" w:sz="0" w:space="0" w:color="auto"/>
                <w:bottom w:val="none" w:sz="0" w:space="0" w:color="auto"/>
                <w:right w:val="none" w:sz="0" w:space="0" w:color="auto"/>
              </w:divBdr>
            </w:div>
            <w:div w:id="1508325692">
              <w:marLeft w:val="0"/>
              <w:marRight w:val="0"/>
              <w:marTop w:val="0"/>
              <w:marBottom w:val="0"/>
              <w:divBdr>
                <w:top w:val="none" w:sz="0" w:space="0" w:color="auto"/>
                <w:left w:val="none" w:sz="0" w:space="0" w:color="auto"/>
                <w:bottom w:val="none" w:sz="0" w:space="0" w:color="auto"/>
                <w:right w:val="none" w:sz="0" w:space="0" w:color="auto"/>
              </w:divBdr>
            </w:div>
            <w:div w:id="1056660545">
              <w:marLeft w:val="0"/>
              <w:marRight w:val="0"/>
              <w:marTop w:val="0"/>
              <w:marBottom w:val="0"/>
              <w:divBdr>
                <w:top w:val="none" w:sz="0" w:space="0" w:color="auto"/>
                <w:left w:val="none" w:sz="0" w:space="0" w:color="auto"/>
                <w:bottom w:val="none" w:sz="0" w:space="0" w:color="auto"/>
                <w:right w:val="none" w:sz="0" w:space="0" w:color="auto"/>
              </w:divBdr>
            </w:div>
            <w:div w:id="1248735437">
              <w:marLeft w:val="0"/>
              <w:marRight w:val="0"/>
              <w:marTop w:val="0"/>
              <w:marBottom w:val="0"/>
              <w:divBdr>
                <w:top w:val="none" w:sz="0" w:space="0" w:color="auto"/>
                <w:left w:val="none" w:sz="0" w:space="0" w:color="auto"/>
                <w:bottom w:val="none" w:sz="0" w:space="0" w:color="auto"/>
                <w:right w:val="none" w:sz="0" w:space="0" w:color="auto"/>
              </w:divBdr>
            </w:div>
            <w:div w:id="1154566117">
              <w:marLeft w:val="0"/>
              <w:marRight w:val="0"/>
              <w:marTop w:val="0"/>
              <w:marBottom w:val="0"/>
              <w:divBdr>
                <w:top w:val="none" w:sz="0" w:space="0" w:color="auto"/>
                <w:left w:val="none" w:sz="0" w:space="0" w:color="auto"/>
                <w:bottom w:val="none" w:sz="0" w:space="0" w:color="auto"/>
                <w:right w:val="none" w:sz="0" w:space="0" w:color="auto"/>
              </w:divBdr>
            </w:div>
            <w:div w:id="802888593">
              <w:marLeft w:val="0"/>
              <w:marRight w:val="0"/>
              <w:marTop w:val="0"/>
              <w:marBottom w:val="0"/>
              <w:divBdr>
                <w:top w:val="none" w:sz="0" w:space="0" w:color="auto"/>
                <w:left w:val="none" w:sz="0" w:space="0" w:color="auto"/>
                <w:bottom w:val="none" w:sz="0" w:space="0" w:color="auto"/>
                <w:right w:val="none" w:sz="0" w:space="0" w:color="auto"/>
              </w:divBdr>
            </w:div>
            <w:div w:id="752703680">
              <w:marLeft w:val="0"/>
              <w:marRight w:val="0"/>
              <w:marTop w:val="0"/>
              <w:marBottom w:val="0"/>
              <w:divBdr>
                <w:top w:val="none" w:sz="0" w:space="0" w:color="auto"/>
                <w:left w:val="none" w:sz="0" w:space="0" w:color="auto"/>
                <w:bottom w:val="none" w:sz="0" w:space="0" w:color="auto"/>
                <w:right w:val="none" w:sz="0" w:space="0" w:color="auto"/>
              </w:divBdr>
            </w:div>
            <w:div w:id="1825272165">
              <w:marLeft w:val="0"/>
              <w:marRight w:val="0"/>
              <w:marTop w:val="0"/>
              <w:marBottom w:val="0"/>
              <w:divBdr>
                <w:top w:val="none" w:sz="0" w:space="0" w:color="auto"/>
                <w:left w:val="none" w:sz="0" w:space="0" w:color="auto"/>
                <w:bottom w:val="none" w:sz="0" w:space="0" w:color="auto"/>
                <w:right w:val="none" w:sz="0" w:space="0" w:color="auto"/>
              </w:divBdr>
            </w:div>
            <w:div w:id="1493594367">
              <w:marLeft w:val="0"/>
              <w:marRight w:val="0"/>
              <w:marTop w:val="0"/>
              <w:marBottom w:val="0"/>
              <w:divBdr>
                <w:top w:val="none" w:sz="0" w:space="0" w:color="auto"/>
                <w:left w:val="none" w:sz="0" w:space="0" w:color="auto"/>
                <w:bottom w:val="none" w:sz="0" w:space="0" w:color="auto"/>
                <w:right w:val="none" w:sz="0" w:space="0" w:color="auto"/>
              </w:divBdr>
            </w:div>
            <w:div w:id="137766440">
              <w:marLeft w:val="0"/>
              <w:marRight w:val="0"/>
              <w:marTop w:val="0"/>
              <w:marBottom w:val="0"/>
              <w:divBdr>
                <w:top w:val="none" w:sz="0" w:space="0" w:color="auto"/>
                <w:left w:val="none" w:sz="0" w:space="0" w:color="auto"/>
                <w:bottom w:val="none" w:sz="0" w:space="0" w:color="auto"/>
                <w:right w:val="none" w:sz="0" w:space="0" w:color="auto"/>
              </w:divBdr>
            </w:div>
            <w:div w:id="1615163496">
              <w:marLeft w:val="0"/>
              <w:marRight w:val="0"/>
              <w:marTop w:val="0"/>
              <w:marBottom w:val="0"/>
              <w:divBdr>
                <w:top w:val="none" w:sz="0" w:space="0" w:color="auto"/>
                <w:left w:val="none" w:sz="0" w:space="0" w:color="auto"/>
                <w:bottom w:val="none" w:sz="0" w:space="0" w:color="auto"/>
                <w:right w:val="none" w:sz="0" w:space="0" w:color="auto"/>
              </w:divBdr>
            </w:div>
            <w:div w:id="1584873610">
              <w:marLeft w:val="0"/>
              <w:marRight w:val="0"/>
              <w:marTop w:val="0"/>
              <w:marBottom w:val="0"/>
              <w:divBdr>
                <w:top w:val="none" w:sz="0" w:space="0" w:color="auto"/>
                <w:left w:val="none" w:sz="0" w:space="0" w:color="auto"/>
                <w:bottom w:val="none" w:sz="0" w:space="0" w:color="auto"/>
                <w:right w:val="none" w:sz="0" w:space="0" w:color="auto"/>
              </w:divBdr>
            </w:div>
            <w:div w:id="179702751">
              <w:marLeft w:val="0"/>
              <w:marRight w:val="0"/>
              <w:marTop w:val="0"/>
              <w:marBottom w:val="0"/>
              <w:divBdr>
                <w:top w:val="none" w:sz="0" w:space="0" w:color="auto"/>
                <w:left w:val="none" w:sz="0" w:space="0" w:color="auto"/>
                <w:bottom w:val="none" w:sz="0" w:space="0" w:color="auto"/>
                <w:right w:val="none" w:sz="0" w:space="0" w:color="auto"/>
              </w:divBdr>
            </w:div>
            <w:div w:id="1899124159">
              <w:marLeft w:val="0"/>
              <w:marRight w:val="0"/>
              <w:marTop w:val="0"/>
              <w:marBottom w:val="0"/>
              <w:divBdr>
                <w:top w:val="none" w:sz="0" w:space="0" w:color="auto"/>
                <w:left w:val="none" w:sz="0" w:space="0" w:color="auto"/>
                <w:bottom w:val="none" w:sz="0" w:space="0" w:color="auto"/>
                <w:right w:val="none" w:sz="0" w:space="0" w:color="auto"/>
              </w:divBdr>
            </w:div>
            <w:div w:id="306865831">
              <w:marLeft w:val="0"/>
              <w:marRight w:val="0"/>
              <w:marTop w:val="0"/>
              <w:marBottom w:val="0"/>
              <w:divBdr>
                <w:top w:val="none" w:sz="0" w:space="0" w:color="auto"/>
                <w:left w:val="none" w:sz="0" w:space="0" w:color="auto"/>
                <w:bottom w:val="none" w:sz="0" w:space="0" w:color="auto"/>
                <w:right w:val="none" w:sz="0" w:space="0" w:color="auto"/>
              </w:divBdr>
            </w:div>
            <w:div w:id="1104232747">
              <w:marLeft w:val="0"/>
              <w:marRight w:val="0"/>
              <w:marTop w:val="0"/>
              <w:marBottom w:val="0"/>
              <w:divBdr>
                <w:top w:val="none" w:sz="0" w:space="0" w:color="auto"/>
                <w:left w:val="none" w:sz="0" w:space="0" w:color="auto"/>
                <w:bottom w:val="none" w:sz="0" w:space="0" w:color="auto"/>
                <w:right w:val="none" w:sz="0" w:space="0" w:color="auto"/>
              </w:divBdr>
            </w:div>
            <w:div w:id="598374579">
              <w:marLeft w:val="0"/>
              <w:marRight w:val="0"/>
              <w:marTop w:val="0"/>
              <w:marBottom w:val="0"/>
              <w:divBdr>
                <w:top w:val="none" w:sz="0" w:space="0" w:color="auto"/>
                <w:left w:val="none" w:sz="0" w:space="0" w:color="auto"/>
                <w:bottom w:val="none" w:sz="0" w:space="0" w:color="auto"/>
                <w:right w:val="none" w:sz="0" w:space="0" w:color="auto"/>
              </w:divBdr>
            </w:div>
            <w:div w:id="213932920">
              <w:marLeft w:val="0"/>
              <w:marRight w:val="0"/>
              <w:marTop w:val="0"/>
              <w:marBottom w:val="0"/>
              <w:divBdr>
                <w:top w:val="none" w:sz="0" w:space="0" w:color="auto"/>
                <w:left w:val="none" w:sz="0" w:space="0" w:color="auto"/>
                <w:bottom w:val="none" w:sz="0" w:space="0" w:color="auto"/>
                <w:right w:val="none" w:sz="0" w:space="0" w:color="auto"/>
              </w:divBdr>
            </w:div>
            <w:div w:id="620846259">
              <w:marLeft w:val="0"/>
              <w:marRight w:val="0"/>
              <w:marTop w:val="0"/>
              <w:marBottom w:val="0"/>
              <w:divBdr>
                <w:top w:val="none" w:sz="0" w:space="0" w:color="auto"/>
                <w:left w:val="none" w:sz="0" w:space="0" w:color="auto"/>
                <w:bottom w:val="none" w:sz="0" w:space="0" w:color="auto"/>
                <w:right w:val="none" w:sz="0" w:space="0" w:color="auto"/>
              </w:divBdr>
            </w:div>
            <w:div w:id="1928614617">
              <w:marLeft w:val="0"/>
              <w:marRight w:val="0"/>
              <w:marTop w:val="0"/>
              <w:marBottom w:val="0"/>
              <w:divBdr>
                <w:top w:val="none" w:sz="0" w:space="0" w:color="auto"/>
                <w:left w:val="none" w:sz="0" w:space="0" w:color="auto"/>
                <w:bottom w:val="none" w:sz="0" w:space="0" w:color="auto"/>
                <w:right w:val="none" w:sz="0" w:space="0" w:color="auto"/>
              </w:divBdr>
            </w:div>
            <w:div w:id="2000425074">
              <w:marLeft w:val="0"/>
              <w:marRight w:val="0"/>
              <w:marTop w:val="0"/>
              <w:marBottom w:val="0"/>
              <w:divBdr>
                <w:top w:val="none" w:sz="0" w:space="0" w:color="auto"/>
                <w:left w:val="none" w:sz="0" w:space="0" w:color="auto"/>
                <w:bottom w:val="none" w:sz="0" w:space="0" w:color="auto"/>
                <w:right w:val="none" w:sz="0" w:space="0" w:color="auto"/>
              </w:divBdr>
            </w:div>
            <w:div w:id="1952204908">
              <w:marLeft w:val="0"/>
              <w:marRight w:val="0"/>
              <w:marTop w:val="0"/>
              <w:marBottom w:val="0"/>
              <w:divBdr>
                <w:top w:val="none" w:sz="0" w:space="0" w:color="auto"/>
                <w:left w:val="none" w:sz="0" w:space="0" w:color="auto"/>
                <w:bottom w:val="none" w:sz="0" w:space="0" w:color="auto"/>
                <w:right w:val="none" w:sz="0" w:space="0" w:color="auto"/>
              </w:divBdr>
            </w:div>
            <w:div w:id="1656840484">
              <w:marLeft w:val="0"/>
              <w:marRight w:val="0"/>
              <w:marTop w:val="0"/>
              <w:marBottom w:val="0"/>
              <w:divBdr>
                <w:top w:val="none" w:sz="0" w:space="0" w:color="auto"/>
                <w:left w:val="none" w:sz="0" w:space="0" w:color="auto"/>
                <w:bottom w:val="none" w:sz="0" w:space="0" w:color="auto"/>
                <w:right w:val="none" w:sz="0" w:space="0" w:color="auto"/>
              </w:divBdr>
            </w:div>
            <w:div w:id="891618330">
              <w:marLeft w:val="0"/>
              <w:marRight w:val="0"/>
              <w:marTop w:val="0"/>
              <w:marBottom w:val="0"/>
              <w:divBdr>
                <w:top w:val="none" w:sz="0" w:space="0" w:color="auto"/>
                <w:left w:val="none" w:sz="0" w:space="0" w:color="auto"/>
                <w:bottom w:val="none" w:sz="0" w:space="0" w:color="auto"/>
                <w:right w:val="none" w:sz="0" w:space="0" w:color="auto"/>
              </w:divBdr>
            </w:div>
            <w:div w:id="1639218511">
              <w:marLeft w:val="0"/>
              <w:marRight w:val="0"/>
              <w:marTop w:val="0"/>
              <w:marBottom w:val="0"/>
              <w:divBdr>
                <w:top w:val="none" w:sz="0" w:space="0" w:color="auto"/>
                <w:left w:val="none" w:sz="0" w:space="0" w:color="auto"/>
                <w:bottom w:val="none" w:sz="0" w:space="0" w:color="auto"/>
                <w:right w:val="none" w:sz="0" w:space="0" w:color="auto"/>
              </w:divBdr>
            </w:div>
            <w:div w:id="1781609172">
              <w:marLeft w:val="0"/>
              <w:marRight w:val="0"/>
              <w:marTop w:val="0"/>
              <w:marBottom w:val="0"/>
              <w:divBdr>
                <w:top w:val="none" w:sz="0" w:space="0" w:color="auto"/>
                <w:left w:val="none" w:sz="0" w:space="0" w:color="auto"/>
                <w:bottom w:val="none" w:sz="0" w:space="0" w:color="auto"/>
                <w:right w:val="none" w:sz="0" w:space="0" w:color="auto"/>
              </w:divBdr>
            </w:div>
            <w:div w:id="2133091539">
              <w:marLeft w:val="0"/>
              <w:marRight w:val="0"/>
              <w:marTop w:val="0"/>
              <w:marBottom w:val="0"/>
              <w:divBdr>
                <w:top w:val="none" w:sz="0" w:space="0" w:color="auto"/>
                <w:left w:val="none" w:sz="0" w:space="0" w:color="auto"/>
                <w:bottom w:val="none" w:sz="0" w:space="0" w:color="auto"/>
                <w:right w:val="none" w:sz="0" w:space="0" w:color="auto"/>
              </w:divBdr>
            </w:div>
            <w:div w:id="320696538">
              <w:marLeft w:val="0"/>
              <w:marRight w:val="0"/>
              <w:marTop w:val="0"/>
              <w:marBottom w:val="0"/>
              <w:divBdr>
                <w:top w:val="none" w:sz="0" w:space="0" w:color="auto"/>
                <w:left w:val="none" w:sz="0" w:space="0" w:color="auto"/>
                <w:bottom w:val="none" w:sz="0" w:space="0" w:color="auto"/>
                <w:right w:val="none" w:sz="0" w:space="0" w:color="auto"/>
              </w:divBdr>
            </w:div>
            <w:div w:id="227346706">
              <w:marLeft w:val="0"/>
              <w:marRight w:val="0"/>
              <w:marTop w:val="0"/>
              <w:marBottom w:val="0"/>
              <w:divBdr>
                <w:top w:val="none" w:sz="0" w:space="0" w:color="auto"/>
                <w:left w:val="none" w:sz="0" w:space="0" w:color="auto"/>
                <w:bottom w:val="none" w:sz="0" w:space="0" w:color="auto"/>
                <w:right w:val="none" w:sz="0" w:space="0" w:color="auto"/>
              </w:divBdr>
            </w:div>
            <w:div w:id="108819379">
              <w:marLeft w:val="0"/>
              <w:marRight w:val="0"/>
              <w:marTop w:val="0"/>
              <w:marBottom w:val="0"/>
              <w:divBdr>
                <w:top w:val="none" w:sz="0" w:space="0" w:color="auto"/>
                <w:left w:val="none" w:sz="0" w:space="0" w:color="auto"/>
                <w:bottom w:val="none" w:sz="0" w:space="0" w:color="auto"/>
                <w:right w:val="none" w:sz="0" w:space="0" w:color="auto"/>
              </w:divBdr>
            </w:div>
            <w:div w:id="1453860509">
              <w:marLeft w:val="0"/>
              <w:marRight w:val="0"/>
              <w:marTop w:val="0"/>
              <w:marBottom w:val="0"/>
              <w:divBdr>
                <w:top w:val="none" w:sz="0" w:space="0" w:color="auto"/>
                <w:left w:val="none" w:sz="0" w:space="0" w:color="auto"/>
                <w:bottom w:val="none" w:sz="0" w:space="0" w:color="auto"/>
                <w:right w:val="none" w:sz="0" w:space="0" w:color="auto"/>
              </w:divBdr>
            </w:div>
            <w:div w:id="1635329874">
              <w:marLeft w:val="0"/>
              <w:marRight w:val="0"/>
              <w:marTop w:val="0"/>
              <w:marBottom w:val="0"/>
              <w:divBdr>
                <w:top w:val="none" w:sz="0" w:space="0" w:color="auto"/>
                <w:left w:val="none" w:sz="0" w:space="0" w:color="auto"/>
                <w:bottom w:val="none" w:sz="0" w:space="0" w:color="auto"/>
                <w:right w:val="none" w:sz="0" w:space="0" w:color="auto"/>
              </w:divBdr>
            </w:div>
            <w:div w:id="360785533">
              <w:marLeft w:val="0"/>
              <w:marRight w:val="0"/>
              <w:marTop w:val="0"/>
              <w:marBottom w:val="0"/>
              <w:divBdr>
                <w:top w:val="none" w:sz="0" w:space="0" w:color="auto"/>
                <w:left w:val="none" w:sz="0" w:space="0" w:color="auto"/>
                <w:bottom w:val="none" w:sz="0" w:space="0" w:color="auto"/>
                <w:right w:val="none" w:sz="0" w:space="0" w:color="auto"/>
              </w:divBdr>
            </w:div>
            <w:div w:id="176698817">
              <w:marLeft w:val="0"/>
              <w:marRight w:val="0"/>
              <w:marTop w:val="0"/>
              <w:marBottom w:val="0"/>
              <w:divBdr>
                <w:top w:val="none" w:sz="0" w:space="0" w:color="auto"/>
                <w:left w:val="none" w:sz="0" w:space="0" w:color="auto"/>
                <w:bottom w:val="none" w:sz="0" w:space="0" w:color="auto"/>
                <w:right w:val="none" w:sz="0" w:space="0" w:color="auto"/>
              </w:divBdr>
            </w:div>
            <w:div w:id="1111976547">
              <w:marLeft w:val="0"/>
              <w:marRight w:val="0"/>
              <w:marTop w:val="0"/>
              <w:marBottom w:val="0"/>
              <w:divBdr>
                <w:top w:val="none" w:sz="0" w:space="0" w:color="auto"/>
                <w:left w:val="none" w:sz="0" w:space="0" w:color="auto"/>
                <w:bottom w:val="none" w:sz="0" w:space="0" w:color="auto"/>
                <w:right w:val="none" w:sz="0" w:space="0" w:color="auto"/>
              </w:divBdr>
            </w:div>
            <w:div w:id="2144419706">
              <w:marLeft w:val="0"/>
              <w:marRight w:val="0"/>
              <w:marTop w:val="0"/>
              <w:marBottom w:val="0"/>
              <w:divBdr>
                <w:top w:val="none" w:sz="0" w:space="0" w:color="auto"/>
                <w:left w:val="none" w:sz="0" w:space="0" w:color="auto"/>
                <w:bottom w:val="none" w:sz="0" w:space="0" w:color="auto"/>
                <w:right w:val="none" w:sz="0" w:space="0" w:color="auto"/>
              </w:divBdr>
            </w:div>
            <w:div w:id="1189683994">
              <w:marLeft w:val="0"/>
              <w:marRight w:val="0"/>
              <w:marTop w:val="0"/>
              <w:marBottom w:val="0"/>
              <w:divBdr>
                <w:top w:val="none" w:sz="0" w:space="0" w:color="auto"/>
                <w:left w:val="none" w:sz="0" w:space="0" w:color="auto"/>
                <w:bottom w:val="none" w:sz="0" w:space="0" w:color="auto"/>
                <w:right w:val="none" w:sz="0" w:space="0" w:color="auto"/>
              </w:divBdr>
            </w:div>
            <w:div w:id="636760993">
              <w:marLeft w:val="0"/>
              <w:marRight w:val="0"/>
              <w:marTop w:val="0"/>
              <w:marBottom w:val="0"/>
              <w:divBdr>
                <w:top w:val="none" w:sz="0" w:space="0" w:color="auto"/>
                <w:left w:val="none" w:sz="0" w:space="0" w:color="auto"/>
                <w:bottom w:val="none" w:sz="0" w:space="0" w:color="auto"/>
                <w:right w:val="none" w:sz="0" w:space="0" w:color="auto"/>
              </w:divBdr>
            </w:div>
            <w:div w:id="1132943658">
              <w:marLeft w:val="0"/>
              <w:marRight w:val="0"/>
              <w:marTop w:val="0"/>
              <w:marBottom w:val="0"/>
              <w:divBdr>
                <w:top w:val="none" w:sz="0" w:space="0" w:color="auto"/>
                <w:left w:val="none" w:sz="0" w:space="0" w:color="auto"/>
                <w:bottom w:val="none" w:sz="0" w:space="0" w:color="auto"/>
                <w:right w:val="none" w:sz="0" w:space="0" w:color="auto"/>
              </w:divBdr>
            </w:div>
            <w:div w:id="804082082">
              <w:marLeft w:val="0"/>
              <w:marRight w:val="0"/>
              <w:marTop w:val="0"/>
              <w:marBottom w:val="0"/>
              <w:divBdr>
                <w:top w:val="none" w:sz="0" w:space="0" w:color="auto"/>
                <w:left w:val="none" w:sz="0" w:space="0" w:color="auto"/>
                <w:bottom w:val="none" w:sz="0" w:space="0" w:color="auto"/>
                <w:right w:val="none" w:sz="0" w:space="0" w:color="auto"/>
              </w:divBdr>
            </w:div>
            <w:div w:id="1482498339">
              <w:marLeft w:val="0"/>
              <w:marRight w:val="0"/>
              <w:marTop w:val="0"/>
              <w:marBottom w:val="0"/>
              <w:divBdr>
                <w:top w:val="none" w:sz="0" w:space="0" w:color="auto"/>
                <w:left w:val="none" w:sz="0" w:space="0" w:color="auto"/>
                <w:bottom w:val="none" w:sz="0" w:space="0" w:color="auto"/>
                <w:right w:val="none" w:sz="0" w:space="0" w:color="auto"/>
              </w:divBdr>
            </w:div>
            <w:div w:id="1545026231">
              <w:marLeft w:val="0"/>
              <w:marRight w:val="0"/>
              <w:marTop w:val="0"/>
              <w:marBottom w:val="0"/>
              <w:divBdr>
                <w:top w:val="none" w:sz="0" w:space="0" w:color="auto"/>
                <w:left w:val="none" w:sz="0" w:space="0" w:color="auto"/>
                <w:bottom w:val="none" w:sz="0" w:space="0" w:color="auto"/>
                <w:right w:val="none" w:sz="0" w:space="0" w:color="auto"/>
              </w:divBdr>
            </w:div>
            <w:div w:id="520321637">
              <w:marLeft w:val="0"/>
              <w:marRight w:val="0"/>
              <w:marTop w:val="0"/>
              <w:marBottom w:val="0"/>
              <w:divBdr>
                <w:top w:val="none" w:sz="0" w:space="0" w:color="auto"/>
                <w:left w:val="none" w:sz="0" w:space="0" w:color="auto"/>
                <w:bottom w:val="none" w:sz="0" w:space="0" w:color="auto"/>
                <w:right w:val="none" w:sz="0" w:space="0" w:color="auto"/>
              </w:divBdr>
            </w:div>
            <w:div w:id="866024210">
              <w:marLeft w:val="0"/>
              <w:marRight w:val="0"/>
              <w:marTop w:val="0"/>
              <w:marBottom w:val="0"/>
              <w:divBdr>
                <w:top w:val="none" w:sz="0" w:space="0" w:color="auto"/>
                <w:left w:val="none" w:sz="0" w:space="0" w:color="auto"/>
                <w:bottom w:val="none" w:sz="0" w:space="0" w:color="auto"/>
                <w:right w:val="none" w:sz="0" w:space="0" w:color="auto"/>
              </w:divBdr>
            </w:div>
            <w:div w:id="335110335">
              <w:marLeft w:val="0"/>
              <w:marRight w:val="0"/>
              <w:marTop w:val="0"/>
              <w:marBottom w:val="0"/>
              <w:divBdr>
                <w:top w:val="none" w:sz="0" w:space="0" w:color="auto"/>
                <w:left w:val="none" w:sz="0" w:space="0" w:color="auto"/>
                <w:bottom w:val="none" w:sz="0" w:space="0" w:color="auto"/>
                <w:right w:val="none" w:sz="0" w:space="0" w:color="auto"/>
              </w:divBdr>
            </w:div>
            <w:div w:id="308360915">
              <w:marLeft w:val="0"/>
              <w:marRight w:val="0"/>
              <w:marTop w:val="0"/>
              <w:marBottom w:val="0"/>
              <w:divBdr>
                <w:top w:val="none" w:sz="0" w:space="0" w:color="auto"/>
                <w:left w:val="none" w:sz="0" w:space="0" w:color="auto"/>
                <w:bottom w:val="none" w:sz="0" w:space="0" w:color="auto"/>
                <w:right w:val="none" w:sz="0" w:space="0" w:color="auto"/>
              </w:divBdr>
            </w:div>
            <w:div w:id="1524248261">
              <w:marLeft w:val="0"/>
              <w:marRight w:val="0"/>
              <w:marTop w:val="0"/>
              <w:marBottom w:val="0"/>
              <w:divBdr>
                <w:top w:val="none" w:sz="0" w:space="0" w:color="auto"/>
                <w:left w:val="none" w:sz="0" w:space="0" w:color="auto"/>
                <w:bottom w:val="none" w:sz="0" w:space="0" w:color="auto"/>
                <w:right w:val="none" w:sz="0" w:space="0" w:color="auto"/>
              </w:divBdr>
            </w:div>
            <w:div w:id="1377586148">
              <w:marLeft w:val="0"/>
              <w:marRight w:val="0"/>
              <w:marTop w:val="0"/>
              <w:marBottom w:val="0"/>
              <w:divBdr>
                <w:top w:val="none" w:sz="0" w:space="0" w:color="auto"/>
                <w:left w:val="none" w:sz="0" w:space="0" w:color="auto"/>
                <w:bottom w:val="none" w:sz="0" w:space="0" w:color="auto"/>
                <w:right w:val="none" w:sz="0" w:space="0" w:color="auto"/>
              </w:divBdr>
            </w:div>
            <w:div w:id="2014913958">
              <w:marLeft w:val="0"/>
              <w:marRight w:val="0"/>
              <w:marTop w:val="0"/>
              <w:marBottom w:val="0"/>
              <w:divBdr>
                <w:top w:val="none" w:sz="0" w:space="0" w:color="auto"/>
                <w:left w:val="none" w:sz="0" w:space="0" w:color="auto"/>
                <w:bottom w:val="none" w:sz="0" w:space="0" w:color="auto"/>
                <w:right w:val="none" w:sz="0" w:space="0" w:color="auto"/>
              </w:divBdr>
            </w:div>
            <w:div w:id="1899437658">
              <w:marLeft w:val="0"/>
              <w:marRight w:val="0"/>
              <w:marTop w:val="0"/>
              <w:marBottom w:val="0"/>
              <w:divBdr>
                <w:top w:val="none" w:sz="0" w:space="0" w:color="auto"/>
                <w:left w:val="none" w:sz="0" w:space="0" w:color="auto"/>
                <w:bottom w:val="none" w:sz="0" w:space="0" w:color="auto"/>
                <w:right w:val="none" w:sz="0" w:space="0" w:color="auto"/>
              </w:divBdr>
            </w:div>
            <w:div w:id="2071466003">
              <w:marLeft w:val="0"/>
              <w:marRight w:val="0"/>
              <w:marTop w:val="0"/>
              <w:marBottom w:val="0"/>
              <w:divBdr>
                <w:top w:val="none" w:sz="0" w:space="0" w:color="auto"/>
                <w:left w:val="none" w:sz="0" w:space="0" w:color="auto"/>
                <w:bottom w:val="none" w:sz="0" w:space="0" w:color="auto"/>
                <w:right w:val="none" w:sz="0" w:space="0" w:color="auto"/>
              </w:divBdr>
            </w:div>
            <w:div w:id="1152596151">
              <w:marLeft w:val="0"/>
              <w:marRight w:val="0"/>
              <w:marTop w:val="0"/>
              <w:marBottom w:val="0"/>
              <w:divBdr>
                <w:top w:val="none" w:sz="0" w:space="0" w:color="auto"/>
                <w:left w:val="none" w:sz="0" w:space="0" w:color="auto"/>
                <w:bottom w:val="none" w:sz="0" w:space="0" w:color="auto"/>
                <w:right w:val="none" w:sz="0" w:space="0" w:color="auto"/>
              </w:divBdr>
            </w:div>
            <w:div w:id="1557202858">
              <w:marLeft w:val="0"/>
              <w:marRight w:val="0"/>
              <w:marTop w:val="0"/>
              <w:marBottom w:val="0"/>
              <w:divBdr>
                <w:top w:val="none" w:sz="0" w:space="0" w:color="auto"/>
                <w:left w:val="none" w:sz="0" w:space="0" w:color="auto"/>
                <w:bottom w:val="none" w:sz="0" w:space="0" w:color="auto"/>
                <w:right w:val="none" w:sz="0" w:space="0" w:color="auto"/>
              </w:divBdr>
            </w:div>
            <w:div w:id="423654612">
              <w:marLeft w:val="0"/>
              <w:marRight w:val="0"/>
              <w:marTop w:val="0"/>
              <w:marBottom w:val="0"/>
              <w:divBdr>
                <w:top w:val="none" w:sz="0" w:space="0" w:color="auto"/>
                <w:left w:val="none" w:sz="0" w:space="0" w:color="auto"/>
                <w:bottom w:val="none" w:sz="0" w:space="0" w:color="auto"/>
                <w:right w:val="none" w:sz="0" w:space="0" w:color="auto"/>
              </w:divBdr>
            </w:div>
            <w:div w:id="75129019">
              <w:marLeft w:val="0"/>
              <w:marRight w:val="0"/>
              <w:marTop w:val="0"/>
              <w:marBottom w:val="0"/>
              <w:divBdr>
                <w:top w:val="none" w:sz="0" w:space="0" w:color="auto"/>
                <w:left w:val="none" w:sz="0" w:space="0" w:color="auto"/>
                <w:bottom w:val="none" w:sz="0" w:space="0" w:color="auto"/>
                <w:right w:val="none" w:sz="0" w:space="0" w:color="auto"/>
              </w:divBdr>
            </w:div>
            <w:div w:id="153301601">
              <w:marLeft w:val="0"/>
              <w:marRight w:val="0"/>
              <w:marTop w:val="0"/>
              <w:marBottom w:val="0"/>
              <w:divBdr>
                <w:top w:val="none" w:sz="0" w:space="0" w:color="auto"/>
                <w:left w:val="none" w:sz="0" w:space="0" w:color="auto"/>
                <w:bottom w:val="none" w:sz="0" w:space="0" w:color="auto"/>
                <w:right w:val="none" w:sz="0" w:space="0" w:color="auto"/>
              </w:divBdr>
            </w:div>
            <w:div w:id="1283341844">
              <w:marLeft w:val="0"/>
              <w:marRight w:val="0"/>
              <w:marTop w:val="0"/>
              <w:marBottom w:val="0"/>
              <w:divBdr>
                <w:top w:val="none" w:sz="0" w:space="0" w:color="auto"/>
                <w:left w:val="none" w:sz="0" w:space="0" w:color="auto"/>
                <w:bottom w:val="none" w:sz="0" w:space="0" w:color="auto"/>
                <w:right w:val="none" w:sz="0" w:space="0" w:color="auto"/>
              </w:divBdr>
            </w:div>
            <w:div w:id="554781449">
              <w:marLeft w:val="0"/>
              <w:marRight w:val="0"/>
              <w:marTop w:val="0"/>
              <w:marBottom w:val="0"/>
              <w:divBdr>
                <w:top w:val="none" w:sz="0" w:space="0" w:color="auto"/>
                <w:left w:val="none" w:sz="0" w:space="0" w:color="auto"/>
                <w:bottom w:val="none" w:sz="0" w:space="0" w:color="auto"/>
                <w:right w:val="none" w:sz="0" w:space="0" w:color="auto"/>
              </w:divBdr>
            </w:div>
            <w:div w:id="1086656601">
              <w:marLeft w:val="0"/>
              <w:marRight w:val="0"/>
              <w:marTop w:val="0"/>
              <w:marBottom w:val="0"/>
              <w:divBdr>
                <w:top w:val="none" w:sz="0" w:space="0" w:color="auto"/>
                <w:left w:val="none" w:sz="0" w:space="0" w:color="auto"/>
                <w:bottom w:val="none" w:sz="0" w:space="0" w:color="auto"/>
                <w:right w:val="none" w:sz="0" w:space="0" w:color="auto"/>
              </w:divBdr>
            </w:div>
            <w:div w:id="767778584">
              <w:marLeft w:val="0"/>
              <w:marRight w:val="0"/>
              <w:marTop w:val="0"/>
              <w:marBottom w:val="0"/>
              <w:divBdr>
                <w:top w:val="none" w:sz="0" w:space="0" w:color="auto"/>
                <w:left w:val="none" w:sz="0" w:space="0" w:color="auto"/>
                <w:bottom w:val="none" w:sz="0" w:space="0" w:color="auto"/>
                <w:right w:val="none" w:sz="0" w:space="0" w:color="auto"/>
              </w:divBdr>
            </w:div>
            <w:div w:id="1178616772">
              <w:marLeft w:val="0"/>
              <w:marRight w:val="0"/>
              <w:marTop w:val="0"/>
              <w:marBottom w:val="0"/>
              <w:divBdr>
                <w:top w:val="none" w:sz="0" w:space="0" w:color="auto"/>
                <w:left w:val="none" w:sz="0" w:space="0" w:color="auto"/>
                <w:bottom w:val="none" w:sz="0" w:space="0" w:color="auto"/>
                <w:right w:val="none" w:sz="0" w:space="0" w:color="auto"/>
              </w:divBdr>
            </w:div>
            <w:div w:id="1377856174">
              <w:marLeft w:val="0"/>
              <w:marRight w:val="0"/>
              <w:marTop w:val="0"/>
              <w:marBottom w:val="0"/>
              <w:divBdr>
                <w:top w:val="none" w:sz="0" w:space="0" w:color="auto"/>
                <w:left w:val="none" w:sz="0" w:space="0" w:color="auto"/>
                <w:bottom w:val="none" w:sz="0" w:space="0" w:color="auto"/>
                <w:right w:val="none" w:sz="0" w:space="0" w:color="auto"/>
              </w:divBdr>
            </w:div>
            <w:div w:id="797577119">
              <w:marLeft w:val="0"/>
              <w:marRight w:val="0"/>
              <w:marTop w:val="0"/>
              <w:marBottom w:val="0"/>
              <w:divBdr>
                <w:top w:val="none" w:sz="0" w:space="0" w:color="auto"/>
                <w:left w:val="none" w:sz="0" w:space="0" w:color="auto"/>
                <w:bottom w:val="none" w:sz="0" w:space="0" w:color="auto"/>
                <w:right w:val="none" w:sz="0" w:space="0" w:color="auto"/>
              </w:divBdr>
            </w:div>
            <w:div w:id="1147280537">
              <w:marLeft w:val="0"/>
              <w:marRight w:val="0"/>
              <w:marTop w:val="0"/>
              <w:marBottom w:val="0"/>
              <w:divBdr>
                <w:top w:val="none" w:sz="0" w:space="0" w:color="auto"/>
                <w:left w:val="none" w:sz="0" w:space="0" w:color="auto"/>
                <w:bottom w:val="none" w:sz="0" w:space="0" w:color="auto"/>
                <w:right w:val="none" w:sz="0" w:space="0" w:color="auto"/>
              </w:divBdr>
            </w:div>
            <w:div w:id="425659782">
              <w:marLeft w:val="0"/>
              <w:marRight w:val="0"/>
              <w:marTop w:val="0"/>
              <w:marBottom w:val="0"/>
              <w:divBdr>
                <w:top w:val="none" w:sz="0" w:space="0" w:color="auto"/>
                <w:left w:val="none" w:sz="0" w:space="0" w:color="auto"/>
                <w:bottom w:val="none" w:sz="0" w:space="0" w:color="auto"/>
                <w:right w:val="none" w:sz="0" w:space="0" w:color="auto"/>
              </w:divBdr>
            </w:div>
            <w:div w:id="1741782176">
              <w:marLeft w:val="0"/>
              <w:marRight w:val="0"/>
              <w:marTop w:val="0"/>
              <w:marBottom w:val="0"/>
              <w:divBdr>
                <w:top w:val="none" w:sz="0" w:space="0" w:color="auto"/>
                <w:left w:val="none" w:sz="0" w:space="0" w:color="auto"/>
                <w:bottom w:val="none" w:sz="0" w:space="0" w:color="auto"/>
                <w:right w:val="none" w:sz="0" w:space="0" w:color="auto"/>
              </w:divBdr>
            </w:div>
            <w:div w:id="1021128379">
              <w:marLeft w:val="0"/>
              <w:marRight w:val="0"/>
              <w:marTop w:val="0"/>
              <w:marBottom w:val="0"/>
              <w:divBdr>
                <w:top w:val="none" w:sz="0" w:space="0" w:color="auto"/>
                <w:left w:val="none" w:sz="0" w:space="0" w:color="auto"/>
                <w:bottom w:val="none" w:sz="0" w:space="0" w:color="auto"/>
                <w:right w:val="none" w:sz="0" w:space="0" w:color="auto"/>
              </w:divBdr>
            </w:div>
            <w:div w:id="1151285389">
              <w:marLeft w:val="0"/>
              <w:marRight w:val="0"/>
              <w:marTop w:val="0"/>
              <w:marBottom w:val="0"/>
              <w:divBdr>
                <w:top w:val="none" w:sz="0" w:space="0" w:color="auto"/>
                <w:left w:val="none" w:sz="0" w:space="0" w:color="auto"/>
                <w:bottom w:val="none" w:sz="0" w:space="0" w:color="auto"/>
                <w:right w:val="none" w:sz="0" w:space="0" w:color="auto"/>
              </w:divBdr>
            </w:div>
            <w:div w:id="123812351">
              <w:marLeft w:val="0"/>
              <w:marRight w:val="0"/>
              <w:marTop w:val="0"/>
              <w:marBottom w:val="0"/>
              <w:divBdr>
                <w:top w:val="none" w:sz="0" w:space="0" w:color="auto"/>
                <w:left w:val="none" w:sz="0" w:space="0" w:color="auto"/>
                <w:bottom w:val="none" w:sz="0" w:space="0" w:color="auto"/>
                <w:right w:val="none" w:sz="0" w:space="0" w:color="auto"/>
              </w:divBdr>
            </w:div>
            <w:div w:id="1948582860">
              <w:marLeft w:val="0"/>
              <w:marRight w:val="0"/>
              <w:marTop w:val="0"/>
              <w:marBottom w:val="0"/>
              <w:divBdr>
                <w:top w:val="none" w:sz="0" w:space="0" w:color="auto"/>
                <w:left w:val="none" w:sz="0" w:space="0" w:color="auto"/>
                <w:bottom w:val="none" w:sz="0" w:space="0" w:color="auto"/>
                <w:right w:val="none" w:sz="0" w:space="0" w:color="auto"/>
              </w:divBdr>
            </w:div>
            <w:div w:id="1117409920">
              <w:marLeft w:val="0"/>
              <w:marRight w:val="0"/>
              <w:marTop w:val="0"/>
              <w:marBottom w:val="0"/>
              <w:divBdr>
                <w:top w:val="none" w:sz="0" w:space="0" w:color="auto"/>
                <w:left w:val="none" w:sz="0" w:space="0" w:color="auto"/>
                <w:bottom w:val="none" w:sz="0" w:space="0" w:color="auto"/>
                <w:right w:val="none" w:sz="0" w:space="0" w:color="auto"/>
              </w:divBdr>
            </w:div>
            <w:div w:id="114177469">
              <w:marLeft w:val="0"/>
              <w:marRight w:val="0"/>
              <w:marTop w:val="0"/>
              <w:marBottom w:val="0"/>
              <w:divBdr>
                <w:top w:val="none" w:sz="0" w:space="0" w:color="auto"/>
                <w:left w:val="none" w:sz="0" w:space="0" w:color="auto"/>
                <w:bottom w:val="none" w:sz="0" w:space="0" w:color="auto"/>
                <w:right w:val="none" w:sz="0" w:space="0" w:color="auto"/>
              </w:divBdr>
            </w:div>
            <w:div w:id="727267102">
              <w:marLeft w:val="0"/>
              <w:marRight w:val="0"/>
              <w:marTop w:val="0"/>
              <w:marBottom w:val="0"/>
              <w:divBdr>
                <w:top w:val="none" w:sz="0" w:space="0" w:color="auto"/>
                <w:left w:val="none" w:sz="0" w:space="0" w:color="auto"/>
                <w:bottom w:val="none" w:sz="0" w:space="0" w:color="auto"/>
                <w:right w:val="none" w:sz="0" w:space="0" w:color="auto"/>
              </w:divBdr>
            </w:div>
            <w:div w:id="159779111">
              <w:marLeft w:val="0"/>
              <w:marRight w:val="0"/>
              <w:marTop w:val="0"/>
              <w:marBottom w:val="0"/>
              <w:divBdr>
                <w:top w:val="none" w:sz="0" w:space="0" w:color="auto"/>
                <w:left w:val="none" w:sz="0" w:space="0" w:color="auto"/>
                <w:bottom w:val="none" w:sz="0" w:space="0" w:color="auto"/>
                <w:right w:val="none" w:sz="0" w:space="0" w:color="auto"/>
              </w:divBdr>
            </w:div>
            <w:div w:id="769663044">
              <w:marLeft w:val="0"/>
              <w:marRight w:val="0"/>
              <w:marTop w:val="0"/>
              <w:marBottom w:val="0"/>
              <w:divBdr>
                <w:top w:val="none" w:sz="0" w:space="0" w:color="auto"/>
                <w:left w:val="none" w:sz="0" w:space="0" w:color="auto"/>
                <w:bottom w:val="none" w:sz="0" w:space="0" w:color="auto"/>
                <w:right w:val="none" w:sz="0" w:space="0" w:color="auto"/>
              </w:divBdr>
            </w:div>
            <w:div w:id="1866283323">
              <w:marLeft w:val="0"/>
              <w:marRight w:val="0"/>
              <w:marTop w:val="0"/>
              <w:marBottom w:val="0"/>
              <w:divBdr>
                <w:top w:val="none" w:sz="0" w:space="0" w:color="auto"/>
                <w:left w:val="none" w:sz="0" w:space="0" w:color="auto"/>
                <w:bottom w:val="none" w:sz="0" w:space="0" w:color="auto"/>
                <w:right w:val="none" w:sz="0" w:space="0" w:color="auto"/>
              </w:divBdr>
            </w:div>
            <w:div w:id="835878723">
              <w:marLeft w:val="0"/>
              <w:marRight w:val="0"/>
              <w:marTop w:val="0"/>
              <w:marBottom w:val="0"/>
              <w:divBdr>
                <w:top w:val="none" w:sz="0" w:space="0" w:color="auto"/>
                <w:left w:val="none" w:sz="0" w:space="0" w:color="auto"/>
                <w:bottom w:val="none" w:sz="0" w:space="0" w:color="auto"/>
                <w:right w:val="none" w:sz="0" w:space="0" w:color="auto"/>
              </w:divBdr>
            </w:div>
            <w:div w:id="1689408690">
              <w:marLeft w:val="0"/>
              <w:marRight w:val="0"/>
              <w:marTop w:val="0"/>
              <w:marBottom w:val="0"/>
              <w:divBdr>
                <w:top w:val="none" w:sz="0" w:space="0" w:color="auto"/>
                <w:left w:val="none" w:sz="0" w:space="0" w:color="auto"/>
                <w:bottom w:val="none" w:sz="0" w:space="0" w:color="auto"/>
                <w:right w:val="none" w:sz="0" w:space="0" w:color="auto"/>
              </w:divBdr>
            </w:div>
            <w:div w:id="1101335987">
              <w:marLeft w:val="0"/>
              <w:marRight w:val="0"/>
              <w:marTop w:val="0"/>
              <w:marBottom w:val="0"/>
              <w:divBdr>
                <w:top w:val="none" w:sz="0" w:space="0" w:color="auto"/>
                <w:left w:val="none" w:sz="0" w:space="0" w:color="auto"/>
                <w:bottom w:val="none" w:sz="0" w:space="0" w:color="auto"/>
                <w:right w:val="none" w:sz="0" w:space="0" w:color="auto"/>
              </w:divBdr>
            </w:div>
            <w:div w:id="241990801">
              <w:marLeft w:val="0"/>
              <w:marRight w:val="0"/>
              <w:marTop w:val="0"/>
              <w:marBottom w:val="0"/>
              <w:divBdr>
                <w:top w:val="none" w:sz="0" w:space="0" w:color="auto"/>
                <w:left w:val="none" w:sz="0" w:space="0" w:color="auto"/>
                <w:bottom w:val="none" w:sz="0" w:space="0" w:color="auto"/>
                <w:right w:val="none" w:sz="0" w:space="0" w:color="auto"/>
              </w:divBdr>
            </w:div>
            <w:div w:id="102045145">
              <w:marLeft w:val="0"/>
              <w:marRight w:val="0"/>
              <w:marTop w:val="0"/>
              <w:marBottom w:val="0"/>
              <w:divBdr>
                <w:top w:val="none" w:sz="0" w:space="0" w:color="auto"/>
                <w:left w:val="none" w:sz="0" w:space="0" w:color="auto"/>
                <w:bottom w:val="none" w:sz="0" w:space="0" w:color="auto"/>
                <w:right w:val="none" w:sz="0" w:space="0" w:color="auto"/>
              </w:divBdr>
            </w:div>
            <w:div w:id="1015963310">
              <w:marLeft w:val="0"/>
              <w:marRight w:val="0"/>
              <w:marTop w:val="0"/>
              <w:marBottom w:val="0"/>
              <w:divBdr>
                <w:top w:val="none" w:sz="0" w:space="0" w:color="auto"/>
                <w:left w:val="none" w:sz="0" w:space="0" w:color="auto"/>
                <w:bottom w:val="none" w:sz="0" w:space="0" w:color="auto"/>
                <w:right w:val="none" w:sz="0" w:space="0" w:color="auto"/>
              </w:divBdr>
            </w:div>
            <w:div w:id="1721979023">
              <w:marLeft w:val="0"/>
              <w:marRight w:val="0"/>
              <w:marTop w:val="0"/>
              <w:marBottom w:val="0"/>
              <w:divBdr>
                <w:top w:val="none" w:sz="0" w:space="0" w:color="auto"/>
                <w:left w:val="none" w:sz="0" w:space="0" w:color="auto"/>
                <w:bottom w:val="none" w:sz="0" w:space="0" w:color="auto"/>
                <w:right w:val="none" w:sz="0" w:space="0" w:color="auto"/>
              </w:divBdr>
            </w:div>
            <w:div w:id="601687859">
              <w:marLeft w:val="0"/>
              <w:marRight w:val="0"/>
              <w:marTop w:val="0"/>
              <w:marBottom w:val="0"/>
              <w:divBdr>
                <w:top w:val="none" w:sz="0" w:space="0" w:color="auto"/>
                <w:left w:val="none" w:sz="0" w:space="0" w:color="auto"/>
                <w:bottom w:val="none" w:sz="0" w:space="0" w:color="auto"/>
                <w:right w:val="none" w:sz="0" w:space="0" w:color="auto"/>
              </w:divBdr>
            </w:div>
            <w:div w:id="1068576416">
              <w:marLeft w:val="0"/>
              <w:marRight w:val="0"/>
              <w:marTop w:val="0"/>
              <w:marBottom w:val="0"/>
              <w:divBdr>
                <w:top w:val="none" w:sz="0" w:space="0" w:color="auto"/>
                <w:left w:val="none" w:sz="0" w:space="0" w:color="auto"/>
                <w:bottom w:val="none" w:sz="0" w:space="0" w:color="auto"/>
                <w:right w:val="none" w:sz="0" w:space="0" w:color="auto"/>
              </w:divBdr>
            </w:div>
            <w:div w:id="1219319401">
              <w:marLeft w:val="0"/>
              <w:marRight w:val="0"/>
              <w:marTop w:val="0"/>
              <w:marBottom w:val="0"/>
              <w:divBdr>
                <w:top w:val="none" w:sz="0" w:space="0" w:color="auto"/>
                <w:left w:val="none" w:sz="0" w:space="0" w:color="auto"/>
                <w:bottom w:val="none" w:sz="0" w:space="0" w:color="auto"/>
                <w:right w:val="none" w:sz="0" w:space="0" w:color="auto"/>
              </w:divBdr>
            </w:div>
            <w:div w:id="447087021">
              <w:marLeft w:val="0"/>
              <w:marRight w:val="0"/>
              <w:marTop w:val="0"/>
              <w:marBottom w:val="0"/>
              <w:divBdr>
                <w:top w:val="none" w:sz="0" w:space="0" w:color="auto"/>
                <w:left w:val="none" w:sz="0" w:space="0" w:color="auto"/>
                <w:bottom w:val="none" w:sz="0" w:space="0" w:color="auto"/>
                <w:right w:val="none" w:sz="0" w:space="0" w:color="auto"/>
              </w:divBdr>
            </w:div>
            <w:div w:id="1425150236">
              <w:marLeft w:val="0"/>
              <w:marRight w:val="0"/>
              <w:marTop w:val="0"/>
              <w:marBottom w:val="0"/>
              <w:divBdr>
                <w:top w:val="none" w:sz="0" w:space="0" w:color="auto"/>
                <w:left w:val="none" w:sz="0" w:space="0" w:color="auto"/>
                <w:bottom w:val="none" w:sz="0" w:space="0" w:color="auto"/>
                <w:right w:val="none" w:sz="0" w:space="0" w:color="auto"/>
              </w:divBdr>
            </w:div>
            <w:div w:id="1810245597">
              <w:marLeft w:val="0"/>
              <w:marRight w:val="0"/>
              <w:marTop w:val="0"/>
              <w:marBottom w:val="0"/>
              <w:divBdr>
                <w:top w:val="none" w:sz="0" w:space="0" w:color="auto"/>
                <w:left w:val="none" w:sz="0" w:space="0" w:color="auto"/>
                <w:bottom w:val="none" w:sz="0" w:space="0" w:color="auto"/>
                <w:right w:val="none" w:sz="0" w:space="0" w:color="auto"/>
              </w:divBdr>
            </w:div>
            <w:div w:id="1616785792">
              <w:marLeft w:val="0"/>
              <w:marRight w:val="0"/>
              <w:marTop w:val="0"/>
              <w:marBottom w:val="0"/>
              <w:divBdr>
                <w:top w:val="none" w:sz="0" w:space="0" w:color="auto"/>
                <w:left w:val="none" w:sz="0" w:space="0" w:color="auto"/>
                <w:bottom w:val="none" w:sz="0" w:space="0" w:color="auto"/>
                <w:right w:val="none" w:sz="0" w:space="0" w:color="auto"/>
              </w:divBdr>
            </w:div>
            <w:div w:id="230890340">
              <w:marLeft w:val="0"/>
              <w:marRight w:val="0"/>
              <w:marTop w:val="0"/>
              <w:marBottom w:val="0"/>
              <w:divBdr>
                <w:top w:val="none" w:sz="0" w:space="0" w:color="auto"/>
                <w:left w:val="none" w:sz="0" w:space="0" w:color="auto"/>
                <w:bottom w:val="none" w:sz="0" w:space="0" w:color="auto"/>
                <w:right w:val="none" w:sz="0" w:space="0" w:color="auto"/>
              </w:divBdr>
            </w:div>
            <w:div w:id="1846245916">
              <w:marLeft w:val="0"/>
              <w:marRight w:val="0"/>
              <w:marTop w:val="0"/>
              <w:marBottom w:val="0"/>
              <w:divBdr>
                <w:top w:val="none" w:sz="0" w:space="0" w:color="auto"/>
                <w:left w:val="none" w:sz="0" w:space="0" w:color="auto"/>
                <w:bottom w:val="none" w:sz="0" w:space="0" w:color="auto"/>
                <w:right w:val="none" w:sz="0" w:space="0" w:color="auto"/>
              </w:divBdr>
            </w:div>
            <w:div w:id="969702219">
              <w:marLeft w:val="0"/>
              <w:marRight w:val="0"/>
              <w:marTop w:val="0"/>
              <w:marBottom w:val="0"/>
              <w:divBdr>
                <w:top w:val="none" w:sz="0" w:space="0" w:color="auto"/>
                <w:left w:val="none" w:sz="0" w:space="0" w:color="auto"/>
                <w:bottom w:val="none" w:sz="0" w:space="0" w:color="auto"/>
                <w:right w:val="none" w:sz="0" w:space="0" w:color="auto"/>
              </w:divBdr>
            </w:div>
            <w:div w:id="467481555">
              <w:marLeft w:val="0"/>
              <w:marRight w:val="0"/>
              <w:marTop w:val="0"/>
              <w:marBottom w:val="0"/>
              <w:divBdr>
                <w:top w:val="none" w:sz="0" w:space="0" w:color="auto"/>
                <w:left w:val="none" w:sz="0" w:space="0" w:color="auto"/>
                <w:bottom w:val="none" w:sz="0" w:space="0" w:color="auto"/>
                <w:right w:val="none" w:sz="0" w:space="0" w:color="auto"/>
              </w:divBdr>
            </w:div>
            <w:div w:id="710037906">
              <w:marLeft w:val="0"/>
              <w:marRight w:val="0"/>
              <w:marTop w:val="0"/>
              <w:marBottom w:val="0"/>
              <w:divBdr>
                <w:top w:val="none" w:sz="0" w:space="0" w:color="auto"/>
                <w:left w:val="none" w:sz="0" w:space="0" w:color="auto"/>
                <w:bottom w:val="none" w:sz="0" w:space="0" w:color="auto"/>
                <w:right w:val="none" w:sz="0" w:space="0" w:color="auto"/>
              </w:divBdr>
            </w:div>
            <w:div w:id="1935894389">
              <w:marLeft w:val="0"/>
              <w:marRight w:val="0"/>
              <w:marTop w:val="0"/>
              <w:marBottom w:val="0"/>
              <w:divBdr>
                <w:top w:val="none" w:sz="0" w:space="0" w:color="auto"/>
                <w:left w:val="none" w:sz="0" w:space="0" w:color="auto"/>
                <w:bottom w:val="none" w:sz="0" w:space="0" w:color="auto"/>
                <w:right w:val="none" w:sz="0" w:space="0" w:color="auto"/>
              </w:divBdr>
            </w:div>
            <w:div w:id="327712100">
              <w:marLeft w:val="0"/>
              <w:marRight w:val="0"/>
              <w:marTop w:val="0"/>
              <w:marBottom w:val="0"/>
              <w:divBdr>
                <w:top w:val="none" w:sz="0" w:space="0" w:color="auto"/>
                <w:left w:val="none" w:sz="0" w:space="0" w:color="auto"/>
                <w:bottom w:val="none" w:sz="0" w:space="0" w:color="auto"/>
                <w:right w:val="none" w:sz="0" w:space="0" w:color="auto"/>
              </w:divBdr>
            </w:div>
            <w:div w:id="346175212">
              <w:marLeft w:val="0"/>
              <w:marRight w:val="0"/>
              <w:marTop w:val="0"/>
              <w:marBottom w:val="0"/>
              <w:divBdr>
                <w:top w:val="none" w:sz="0" w:space="0" w:color="auto"/>
                <w:left w:val="none" w:sz="0" w:space="0" w:color="auto"/>
                <w:bottom w:val="none" w:sz="0" w:space="0" w:color="auto"/>
                <w:right w:val="none" w:sz="0" w:space="0" w:color="auto"/>
              </w:divBdr>
            </w:div>
            <w:div w:id="582841431">
              <w:marLeft w:val="0"/>
              <w:marRight w:val="0"/>
              <w:marTop w:val="0"/>
              <w:marBottom w:val="0"/>
              <w:divBdr>
                <w:top w:val="none" w:sz="0" w:space="0" w:color="auto"/>
                <w:left w:val="none" w:sz="0" w:space="0" w:color="auto"/>
                <w:bottom w:val="none" w:sz="0" w:space="0" w:color="auto"/>
                <w:right w:val="none" w:sz="0" w:space="0" w:color="auto"/>
              </w:divBdr>
            </w:div>
            <w:div w:id="1176653972">
              <w:marLeft w:val="0"/>
              <w:marRight w:val="0"/>
              <w:marTop w:val="0"/>
              <w:marBottom w:val="0"/>
              <w:divBdr>
                <w:top w:val="none" w:sz="0" w:space="0" w:color="auto"/>
                <w:left w:val="none" w:sz="0" w:space="0" w:color="auto"/>
                <w:bottom w:val="none" w:sz="0" w:space="0" w:color="auto"/>
                <w:right w:val="none" w:sz="0" w:space="0" w:color="auto"/>
              </w:divBdr>
            </w:div>
            <w:div w:id="1560166588">
              <w:marLeft w:val="0"/>
              <w:marRight w:val="0"/>
              <w:marTop w:val="0"/>
              <w:marBottom w:val="0"/>
              <w:divBdr>
                <w:top w:val="none" w:sz="0" w:space="0" w:color="auto"/>
                <w:left w:val="none" w:sz="0" w:space="0" w:color="auto"/>
                <w:bottom w:val="none" w:sz="0" w:space="0" w:color="auto"/>
                <w:right w:val="none" w:sz="0" w:space="0" w:color="auto"/>
              </w:divBdr>
            </w:div>
            <w:div w:id="2132825272">
              <w:marLeft w:val="0"/>
              <w:marRight w:val="0"/>
              <w:marTop w:val="0"/>
              <w:marBottom w:val="0"/>
              <w:divBdr>
                <w:top w:val="none" w:sz="0" w:space="0" w:color="auto"/>
                <w:left w:val="none" w:sz="0" w:space="0" w:color="auto"/>
                <w:bottom w:val="none" w:sz="0" w:space="0" w:color="auto"/>
                <w:right w:val="none" w:sz="0" w:space="0" w:color="auto"/>
              </w:divBdr>
            </w:div>
            <w:div w:id="1050571440">
              <w:marLeft w:val="0"/>
              <w:marRight w:val="0"/>
              <w:marTop w:val="0"/>
              <w:marBottom w:val="0"/>
              <w:divBdr>
                <w:top w:val="none" w:sz="0" w:space="0" w:color="auto"/>
                <w:left w:val="none" w:sz="0" w:space="0" w:color="auto"/>
                <w:bottom w:val="none" w:sz="0" w:space="0" w:color="auto"/>
                <w:right w:val="none" w:sz="0" w:space="0" w:color="auto"/>
              </w:divBdr>
            </w:div>
            <w:div w:id="1640063949">
              <w:marLeft w:val="0"/>
              <w:marRight w:val="0"/>
              <w:marTop w:val="0"/>
              <w:marBottom w:val="0"/>
              <w:divBdr>
                <w:top w:val="none" w:sz="0" w:space="0" w:color="auto"/>
                <w:left w:val="none" w:sz="0" w:space="0" w:color="auto"/>
                <w:bottom w:val="none" w:sz="0" w:space="0" w:color="auto"/>
                <w:right w:val="none" w:sz="0" w:space="0" w:color="auto"/>
              </w:divBdr>
            </w:div>
            <w:div w:id="1613129845">
              <w:marLeft w:val="0"/>
              <w:marRight w:val="0"/>
              <w:marTop w:val="0"/>
              <w:marBottom w:val="0"/>
              <w:divBdr>
                <w:top w:val="none" w:sz="0" w:space="0" w:color="auto"/>
                <w:left w:val="none" w:sz="0" w:space="0" w:color="auto"/>
                <w:bottom w:val="none" w:sz="0" w:space="0" w:color="auto"/>
                <w:right w:val="none" w:sz="0" w:space="0" w:color="auto"/>
              </w:divBdr>
            </w:div>
            <w:div w:id="1930697806">
              <w:marLeft w:val="0"/>
              <w:marRight w:val="0"/>
              <w:marTop w:val="0"/>
              <w:marBottom w:val="0"/>
              <w:divBdr>
                <w:top w:val="none" w:sz="0" w:space="0" w:color="auto"/>
                <w:left w:val="none" w:sz="0" w:space="0" w:color="auto"/>
                <w:bottom w:val="none" w:sz="0" w:space="0" w:color="auto"/>
                <w:right w:val="none" w:sz="0" w:space="0" w:color="auto"/>
              </w:divBdr>
            </w:div>
            <w:div w:id="1885167174">
              <w:marLeft w:val="0"/>
              <w:marRight w:val="0"/>
              <w:marTop w:val="0"/>
              <w:marBottom w:val="0"/>
              <w:divBdr>
                <w:top w:val="none" w:sz="0" w:space="0" w:color="auto"/>
                <w:left w:val="none" w:sz="0" w:space="0" w:color="auto"/>
                <w:bottom w:val="none" w:sz="0" w:space="0" w:color="auto"/>
                <w:right w:val="none" w:sz="0" w:space="0" w:color="auto"/>
              </w:divBdr>
            </w:div>
            <w:div w:id="1117791517">
              <w:marLeft w:val="0"/>
              <w:marRight w:val="0"/>
              <w:marTop w:val="0"/>
              <w:marBottom w:val="0"/>
              <w:divBdr>
                <w:top w:val="none" w:sz="0" w:space="0" w:color="auto"/>
                <w:left w:val="none" w:sz="0" w:space="0" w:color="auto"/>
                <w:bottom w:val="none" w:sz="0" w:space="0" w:color="auto"/>
                <w:right w:val="none" w:sz="0" w:space="0" w:color="auto"/>
              </w:divBdr>
            </w:div>
            <w:div w:id="1587685172">
              <w:marLeft w:val="0"/>
              <w:marRight w:val="0"/>
              <w:marTop w:val="0"/>
              <w:marBottom w:val="0"/>
              <w:divBdr>
                <w:top w:val="none" w:sz="0" w:space="0" w:color="auto"/>
                <w:left w:val="none" w:sz="0" w:space="0" w:color="auto"/>
                <w:bottom w:val="none" w:sz="0" w:space="0" w:color="auto"/>
                <w:right w:val="none" w:sz="0" w:space="0" w:color="auto"/>
              </w:divBdr>
            </w:div>
            <w:div w:id="201553408">
              <w:marLeft w:val="0"/>
              <w:marRight w:val="0"/>
              <w:marTop w:val="0"/>
              <w:marBottom w:val="0"/>
              <w:divBdr>
                <w:top w:val="none" w:sz="0" w:space="0" w:color="auto"/>
                <w:left w:val="none" w:sz="0" w:space="0" w:color="auto"/>
                <w:bottom w:val="none" w:sz="0" w:space="0" w:color="auto"/>
                <w:right w:val="none" w:sz="0" w:space="0" w:color="auto"/>
              </w:divBdr>
            </w:div>
            <w:div w:id="67043485">
              <w:marLeft w:val="0"/>
              <w:marRight w:val="0"/>
              <w:marTop w:val="0"/>
              <w:marBottom w:val="0"/>
              <w:divBdr>
                <w:top w:val="none" w:sz="0" w:space="0" w:color="auto"/>
                <w:left w:val="none" w:sz="0" w:space="0" w:color="auto"/>
                <w:bottom w:val="none" w:sz="0" w:space="0" w:color="auto"/>
                <w:right w:val="none" w:sz="0" w:space="0" w:color="auto"/>
              </w:divBdr>
            </w:div>
            <w:div w:id="2106537591">
              <w:marLeft w:val="0"/>
              <w:marRight w:val="0"/>
              <w:marTop w:val="0"/>
              <w:marBottom w:val="0"/>
              <w:divBdr>
                <w:top w:val="none" w:sz="0" w:space="0" w:color="auto"/>
                <w:left w:val="none" w:sz="0" w:space="0" w:color="auto"/>
                <w:bottom w:val="none" w:sz="0" w:space="0" w:color="auto"/>
                <w:right w:val="none" w:sz="0" w:space="0" w:color="auto"/>
              </w:divBdr>
            </w:div>
            <w:div w:id="361711899">
              <w:marLeft w:val="0"/>
              <w:marRight w:val="0"/>
              <w:marTop w:val="0"/>
              <w:marBottom w:val="0"/>
              <w:divBdr>
                <w:top w:val="none" w:sz="0" w:space="0" w:color="auto"/>
                <w:left w:val="none" w:sz="0" w:space="0" w:color="auto"/>
                <w:bottom w:val="none" w:sz="0" w:space="0" w:color="auto"/>
                <w:right w:val="none" w:sz="0" w:space="0" w:color="auto"/>
              </w:divBdr>
            </w:div>
            <w:div w:id="693456932">
              <w:marLeft w:val="0"/>
              <w:marRight w:val="0"/>
              <w:marTop w:val="0"/>
              <w:marBottom w:val="0"/>
              <w:divBdr>
                <w:top w:val="none" w:sz="0" w:space="0" w:color="auto"/>
                <w:left w:val="none" w:sz="0" w:space="0" w:color="auto"/>
                <w:bottom w:val="none" w:sz="0" w:space="0" w:color="auto"/>
                <w:right w:val="none" w:sz="0" w:space="0" w:color="auto"/>
              </w:divBdr>
            </w:div>
            <w:div w:id="571431508">
              <w:marLeft w:val="0"/>
              <w:marRight w:val="0"/>
              <w:marTop w:val="0"/>
              <w:marBottom w:val="0"/>
              <w:divBdr>
                <w:top w:val="none" w:sz="0" w:space="0" w:color="auto"/>
                <w:left w:val="none" w:sz="0" w:space="0" w:color="auto"/>
                <w:bottom w:val="none" w:sz="0" w:space="0" w:color="auto"/>
                <w:right w:val="none" w:sz="0" w:space="0" w:color="auto"/>
              </w:divBdr>
            </w:div>
            <w:div w:id="1890729729">
              <w:marLeft w:val="0"/>
              <w:marRight w:val="0"/>
              <w:marTop w:val="0"/>
              <w:marBottom w:val="0"/>
              <w:divBdr>
                <w:top w:val="none" w:sz="0" w:space="0" w:color="auto"/>
                <w:left w:val="none" w:sz="0" w:space="0" w:color="auto"/>
                <w:bottom w:val="none" w:sz="0" w:space="0" w:color="auto"/>
                <w:right w:val="none" w:sz="0" w:space="0" w:color="auto"/>
              </w:divBdr>
            </w:div>
            <w:div w:id="504901914">
              <w:marLeft w:val="0"/>
              <w:marRight w:val="0"/>
              <w:marTop w:val="0"/>
              <w:marBottom w:val="0"/>
              <w:divBdr>
                <w:top w:val="none" w:sz="0" w:space="0" w:color="auto"/>
                <w:left w:val="none" w:sz="0" w:space="0" w:color="auto"/>
                <w:bottom w:val="none" w:sz="0" w:space="0" w:color="auto"/>
                <w:right w:val="none" w:sz="0" w:space="0" w:color="auto"/>
              </w:divBdr>
            </w:div>
            <w:div w:id="1443962389">
              <w:marLeft w:val="0"/>
              <w:marRight w:val="0"/>
              <w:marTop w:val="0"/>
              <w:marBottom w:val="0"/>
              <w:divBdr>
                <w:top w:val="none" w:sz="0" w:space="0" w:color="auto"/>
                <w:left w:val="none" w:sz="0" w:space="0" w:color="auto"/>
                <w:bottom w:val="none" w:sz="0" w:space="0" w:color="auto"/>
                <w:right w:val="none" w:sz="0" w:space="0" w:color="auto"/>
              </w:divBdr>
            </w:div>
            <w:div w:id="630331955">
              <w:marLeft w:val="0"/>
              <w:marRight w:val="0"/>
              <w:marTop w:val="0"/>
              <w:marBottom w:val="0"/>
              <w:divBdr>
                <w:top w:val="none" w:sz="0" w:space="0" w:color="auto"/>
                <w:left w:val="none" w:sz="0" w:space="0" w:color="auto"/>
                <w:bottom w:val="none" w:sz="0" w:space="0" w:color="auto"/>
                <w:right w:val="none" w:sz="0" w:space="0" w:color="auto"/>
              </w:divBdr>
            </w:div>
            <w:div w:id="359471546">
              <w:marLeft w:val="0"/>
              <w:marRight w:val="0"/>
              <w:marTop w:val="0"/>
              <w:marBottom w:val="0"/>
              <w:divBdr>
                <w:top w:val="none" w:sz="0" w:space="0" w:color="auto"/>
                <w:left w:val="none" w:sz="0" w:space="0" w:color="auto"/>
                <w:bottom w:val="none" w:sz="0" w:space="0" w:color="auto"/>
                <w:right w:val="none" w:sz="0" w:space="0" w:color="auto"/>
              </w:divBdr>
            </w:div>
            <w:div w:id="99688263">
              <w:marLeft w:val="0"/>
              <w:marRight w:val="0"/>
              <w:marTop w:val="0"/>
              <w:marBottom w:val="0"/>
              <w:divBdr>
                <w:top w:val="none" w:sz="0" w:space="0" w:color="auto"/>
                <w:left w:val="none" w:sz="0" w:space="0" w:color="auto"/>
                <w:bottom w:val="none" w:sz="0" w:space="0" w:color="auto"/>
                <w:right w:val="none" w:sz="0" w:space="0" w:color="auto"/>
              </w:divBdr>
            </w:div>
            <w:div w:id="1955746165">
              <w:marLeft w:val="0"/>
              <w:marRight w:val="0"/>
              <w:marTop w:val="0"/>
              <w:marBottom w:val="0"/>
              <w:divBdr>
                <w:top w:val="none" w:sz="0" w:space="0" w:color="auto"/>
                <w:left w:val="none" w:sz="0" w:space="0" w:color="auto"/>
                <w:bottom w:val="none" w:sz="0" w:space="0" w:color="auto"/>
                <w:right w:val="none" w:sz="0" w:space="0" w:color="auto"/>
              </w:divBdr>
            </w:div>
            <w:div w:id="325284884">
              <w:marLeft w:val="0"/>
              <w:marRight w:val="0"/>
              <w:marTop w:val="0"/>
              <w:marBottom w:val="0"/>
              <w:divBdr>
                <w:top w:val="none" w:sz="0" w:space="0" w:color="auto"/>
                <w:left w:val="none" w:sz="0" w:space="0" w:color="auto"/>
                <w:bottom w:val="none" w:sz="0" w:space="0" w:color="auto"/>
                <w:right w:val="none" w:sz="0" w:space="0" w:color="auto"/>
              </w:divBdr>
            </w:div>
            <w:div w:id="1369571706">
              <w:marLeft w:val="0"/>
              <w:marRight w:val="0"/>
              <w:marTop w:val="0"/>
              <w:marBottom w:val="0"/>
              <w:divBdr>
                <w:top w:val="none" w:sz="0" w:space="0" w:color="auto"/>
                <w:left w:val="none" w:sz="0" w:space="0" w:color="auto"/>
                <w:bottom w:val="none" w:sz="0" w:space="0" w:color="auto"/>
                <w:right w:val="none" w:sz="0" w:space="0" w:color="auto"/>
              </w:divBdr>
            </w:div>
            <w:div w:id="784540801">
              <w:marLeft w:val="0"/>
              <w:marRight w:val="0"/>
              <w:marTop w:val="0"/>
              <w:marBottom w:val="0"/>
              <w:divBdr>
                <w:top w:val="none" w:sz="0" w:space="0" w:color="auto"/>
                <w:left w:val="none" w:sz="0" w:space="0" w:color="auto"/>
                <w:bottom w:val="none" w:sz="0" w:space="0" w:color="auto"/>
                <w:right w:val="none" w:sz="0" w:space="0" w:color="auto"/>
              </w:divBdr>
            </w:div>
            <w:div w:id="1941140880">
              <w:marLeft w:val="0"/>
              <w:marRight w:val="0"/>
              <w:marTop w:val="0"/>
              <w:marBottom w:val="0"/>
              <w:divBdr>
                <w:top w:val="none" w:sz="0" w:space="0" w:color="auto"/>
                <w:left w:val="none" w:sz="0" w:space="0" w:color="auto"/>
                <w:bottom w:val="none" w:sz="0" w:space="0" w:color="auto"/>
                <w:right w:val="none" w:sz="0" w:space="0" w:color="auto"/>
              </w:divBdr>
            </w:div>
            <w:div w:id="1297681553">
              <w:marLeft w:val="0"/>
              <w:marRight w:val="0"/>
              <w:marTop w:val="0"/>
              <w:marBottom w:val="0"/>
              <w:divBdr>
                <w:top w:val="none" w:sz="0" w:space="0" w:color="auto"/>
                <w:left w:val="none" w:sz="0" w:space="0" w:color="auto"/>
                <w:bottom w:val="none" w:sz="0" w:space="0" w:color="auto"/>
                <w:right w:val="none" w:sz="0" w:space="0" w:color="auto"/>
              </w:divBdr>
            </w:div>
            <w:div w:id="313024148">
              <w:marLeft w:val="0"/>
              <w:marRight w:val="0"/>
              <w:marTop w:val="0"/>
              <w:marBottom w:val="0"/>
              <w:divBdr>
                <w:top w:val="none" w:sz="0" w:space="0" w:color="auto"/>
                <w:left w:val="none" w:sz="0" w:space="0" w:color="auto"/>
                <w:bottom w:val="none" w:sz="0" w:space="0" w:color="auto"/>
                <w:right w:val="none" w:sz="0" w:space="0" w:color="auto"/>
              </w:divBdr>
            </w:div>
            <w:div w:id="1693409388">
              <w:marLeft w:val="0"/>
              <w:marRight w:val="0"/>
              <w:marTop w:val="0"/>
              <w:marBottom w:val="0"/>
              <w:divBdr>
                <w:top w:val="none" w:sz="0" w:space="0" w:color="auto"/>
                <w:left w:val="none" w:sz="0" w:space="0" w:color="auto"/>
                <w:bottom w:val="none" w:sz="0" w:space="0" w:color="auto"/>
                <w:right w:val="none" w:sz="0" w:space="0" w:color="auto"/>
              </w:divBdr>
            </w:div>
            <w:div w:id="575363038">
              <w:marLeft w:val="0"/>
              <w:marRight w:val="0"/>
              <w:marTop w:val="0"/>
              <w:marBottom w:val="0"/>
              <w:divBdr>
                <w:top w:val="none" w:sz="0" w:space="0" w:color="auto"/>
                <w:left w:val="none" w:sz="0" w:space="0" w:color="auto"/>
                <w:bottom w:val="none" w:sz="0" w:space="0" w:color="auto"/>
                <w:right w:val="none" w:sz="0" w:space="0" w:color="auto"/>
              </w:divBdr>
            </w:div>
            <w:div w:id="2015960849">
              <w:marLeft w:val="0"/>
              <w:marRight w:val="0"/>
              <w:marTop w:val="0"/>
              <w:marBottom w:val="0"/>
              <w:divBdr>
                <w:top w:val="none" w:sz="0" w:space="0" w:color="auto"/>
                <w:left w:val="none" w:sz="0" w:space="0" w:color="auto"/>
                <w:bottom w:val="none" w:sz="0" w:space="0" w:color="auto"/>
                <w:right w:val="none" w:sz="0" w:space="0" w:color="auto"/>
              </w:divBdr>
            </w:div>
            <w:div w:id="1579441699">
              <w:marLeft w:val="0"/>
              <w:marRight w:val="0"/>
              <w:marTop w:val="0"/>
              <w:marBottom w:val="0"/>
              <w:divBdr>
                <w:top w:val="none" w:sz="0" w:space="0" w:color="auto"/>
                <w:left w:val="none" w:sz="0" w:space="0" w:color="auto"/>
                <w:bottom w:val="none" w:sz="0" w:space="0" w:color="auto"/>
                <w:right w:val="none" w:sz="0" w:space="0" w:color="auto"/>
              </w:divBdr>
            </w:div>
            <w:div w:id="203637655">
              <w:marLeft w:val="0"/>
              <w:marRight w:val="0"/>
              <w:marTop w:val="0"/>
              <w:marBottom w:val="0"/>
              <w:divBdr>
                <w:top w:val="none" w:sz="0" w:space="0" w:color="auto"/>
                <w:left w:val="none" w:sz="0" w:space="0" w:color="auto"/>
                <w:bottom w:val="none" w:sz="0" w:space="0" w:color="auto"/>
                <w:right w:val="none" w:sz="0" w:space="0" w:color="auto"/>
              </w:divBdr>
            </w:div>
            <w:div w:id="647784591">
              <w:marLeft w:val="0"/>
              <w:marRight w:val="0"/>
              <w:marTop w:val="0"/>
              <w:marBottom w:val="0"/>
              <w:divBdr>
                <w:top w:val="none" w:sz="0" w:space="0" w:color="auto"/>
                <w:left w:val="none" w:sz="0" w:space="0" w:color="auto"/>
                <w:bottom w:val="none" w:sz="0" w:space="0" w:color="auto"/>
                <w:right w:val="none" w:sz="0" w:space="0" w:color="auto"/>
              </w:divBdr>
            </w:div>
            <w:div w:id="1877039423">
              <w:marLeft w:val="0"/>
              <w:marRight w:val="0"/>
              <w:marTop w:val="0"/>
              <w:marBottom w:val="0"/>
              <w:divBdr>
                <w:top w:val="none" w:sz="0" w:space="0" w:color="auto"/>
                <w:left w:val="none" w:sz="0" w:space="0" w:color="auto"/>
                <w:bottom w:val="none" w:sz="0" w:space="0" w:color="auto"/>
                <w:right w:val="none" w:sz="0" w:space="0" w:color="auto"/>
              </w:divBdr>
            </w:div>
            <w:div w:id="1983339819">
              <w:marLeft w:val="0"/>
              <w:marRight w:val="0"/>
              <w:marTop w:val="0"/>
              <w:marBottom w:val="0"/>
              <w:divBdr>
                <w:top w:val="none" w:sz="0" w:space="0" w:color="auto"/>
                <w:left w:val="none" w:sz="0" w:space="0" w:color="auto"/>
                <w:bottom w:val="none" w:sz="0" w:space="0" w:color="auto"/>
                <w:right w:val="none" w:sz="0" w:space="0" w:color="auto"/>
              </w:divBdr>
            </w:div>
            <w:div w:id="1695039090">
              <w:marLeft w:val="0"/>
              <w:marRight w:val="0"/>
              <w:marTop w:val="0"/>
              <w:marBottom w:val="0"/>
              <w:divBdr>
                <w:top w:val="none" w:sz="0" w:space="0" w:color="auto"/>
                <w:left w:val="none" w:sz="0" w:space="0" w:color="auto"/>
                <w:bottom w:val="none" w:sz="0" w:space="0" w:color="auto"/>
                <w:right w:val="none" w:sz="0" w:space="0" w:color="auto"/>
              </w:divBdr>
            </w:div>
            <w:div w:id="683941661">
              <w:marLeft w:val="0"/>
              <w:marRight w:val="0"/>
              <w:marTop w:val="0"/>
              <w:marBottom w:val="0"/>
              <w:divBdr>
                <w:top w:val="none" w:sz="0" w:space="0" w:color="auto"/>
                <w:left w:val="none" w:sz="0" w:space="0" w:color="auto"/>
                <w:bottom w:val="none" w:sz="0" w:space="0" w:color="auto"/>
                <w:right w:val="none" w:sz="0" w:space="0" w:color="auto"/>
              </w:divBdr>
            </w:div>
            <w:div w:id="677730274">
              <w:marLeft w:val="0"/>
              <w:marRight w:val="0"/>
              <w:marTop w:val="0"/>
              <w:marBottom w:val="0"/>
              <w:divBdr>
                <w:top w:val="none" w:sz="0" w:space="0" w:color="auto"/>
                <w:left w:val="none" w:sz="0" w:space="0" w:color="auto"/>
                <w:bottom w:val="none" w:sz="0" w:space="0" w:color="auto"/>
                <w:right w:val="none" w:sz="0" w:space="0" w:color="auto"/>
              </w:divBdr>
            </w:div>
            <w:div w:id="555362549">
              <w:marLeft w:val="0"/>
              <w:marRight w:val="0"/>
              <w:marTop w:val="0"/>
              <w:marBottom w:val="0"/>
              <w:divBdr>
                <w:top w:val="none" w:sz="0" w:space="0" w:color="auto"/>
                <w:left w:val="none" w:sz="0" w:space="0" w:color="auto"/>
                <w:bottom w:val="none" w:sz="0" w:space="0" w:color="auto"/>
                <w:right w:val="none" w:sz="0" w:space="0" w:color="auto"/>
              </w:divBdr>
            </w:div>
            <w:div w:id="1339039980">
              <w:marLeft w:val="0"/>
              <w:marRight w:val="0"/>
              <w:marTop w:val="0"/>
              <w:marBottom w:val="0"/>
              <w:divBdr>
                <w:top w:val="none" w:sz="0" w:space="0" w:color="auto"/>
                <w:left w:val="none" w:sz="0" w:space="0" w:color="auto"/>
                <w:bottom w:val="none" w:sz="0" w:space="0" w:color="auto"/>
                <w:right w:val="none" w:sz="0" w:space="0" w:color="auto"/>
              </w:divBdr>
            </w:div>
            <w:div w:id="354111491">
              <w:marLeft w:val="0"/>
              <w:marRight w:val="0"/>
              <w:marTop w:val="0"/>
              <w:marBottom w:val="0"/>
              <w:divBdr>
                <w:top w:val="none" w:sz="0" w:space="0" w:color="auto"/>
                <w:left w:val="none" w:sz="0" w:space="0" w:color="auto"/>
                <w:bottom w:val="none" w:sz="0" w:space="0" w:color="auto"/>
                <w:right w:val="none" w:sz="0" w:space="0" w:color="auto"/>
              </w:divBdr>
            </w:div>
            <w:div w:id="7525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6159">
      <w:bodyDiv w:val="1"/>
      <w:marLeft w:val="0"/>
      <w:marRight w:val="0"/>
      <w:marTop w:val="0"/>
      <w:marBottom w:val="0"/>
      <w:divBdr>
        <w:top w:val="none" w:sz="0" w:space="0" w:color="auto"/>
        <w:left w:val="none" w:sz="0" w:space="0" w:color="auto"/>
        <w:bottom w:val="none" w:sz="0" w:space="0" w:color="auto"/>
        <w:right w:val="none" w:sz="0" w:space="0" w:color="auto"/>
      </w:divBdr>
      <w:divsChild>
        <w:div w:id="146747620">
          <w:marLeft w:val="0"/>
          <w:marRight w:val="0"/>
          <w:marTop w:val="0"/>
          <w:marBottom w:val="0"/>
          <w:divBdr>
            <w:top w:val="none" w:sz="0" w:space="0" w:color="auto"/>
            <w:left w:val="none" w:sz="0" w:space="0" w:color="auto"/>
            <w:bottom w:val="none" w:sz="0" w:space="0" w:color="auto"/>
            <w:right w:val="none" w:sz="0" w:space="0" w:color="auto"/>
          </w:divBdr>
          <w:divsChild>
            <w:div w:id="678502886">
              <w:marLeft w:val="0"/>
              <w:marRight w:val="0"/>
              <w:marTop w:val="0"/>
              <w:marBottom w:val="0"/>
              <w:divBdr>
                <w:top w:val="none" w:sz="0" w:space="0" w:color="auto"/>
                <w:left w:val="none" w:sz="0" w:space="0" w:color="auto"/>
                <w:bottom w:val="none" w:sz="0" w:space="0" w:color="auto"/>
                <w:right w:val="none" w:sz="0" w:space="0" w:color="auto"/>
              </w:divBdr>
            </w:div>
            <w:div w:id="2126999439">
              <w:marLeft w:val="0"/>
              <w:marRight w:val="0"/>
              <w:marTop w:val="0"/>
              <w:marBottom w:val="0"/>
              <w:divBdr>
                <w:top w:val="none" w:sz="0" w:space="0" w:color="auto"/>
                <w:left w:val="none" w:sz="0" w:space="0" w:color="auto"/>
                <w:bottom w:val="none" w:sz="0" w:space="0" w:color="auto"/>
                <w:right w:val="none" w:sz="0" w:space="0" w:color="auto"/>
              </w:divBdr>
            </w:div>
            <w:div w:id="2020689944">
              <w:marLeft w:val="0"/>
              <w:marRight w:val="0"/>
              <w:marTop w:val="0"/>
              <w:marBottom w:val="0"/>
              <w:divBdr>
                <w:top w:val="none" w:sz="0" w:space="0" w:color="auto"/>
                <w:left w:val="none" w:sz="0" w:space="0" w:color="auto"/>
                <w:bottom w:val="none" w:sz="0" w:space="0" w:color="auto"/>
                <w:right w:val="none" w:sz="0" w:space="0" w:color="auto"/>
              </w:divBdr>
            </w:div>
            <w:div w:id="1495800992">
              <w:marLeft w:val="0"/>
              <w:marRight w:val="0"/>
              <w:marTop w:val="0"/>
              <w:marBottom w:val="0"/>
              <w:divBdr>
                <w:top w:val="none" w:sz="0" w:space="0" w:color="auto"/>
                <w:left w:val="none" w:sz="0" w:space="0" w:color="auto"/>
                <w:bottom w:val="none" w:sz="0" w:space="0" w:color="auto"/>
                <w:right w:val="none" w:sz="0" w:space="0" w:color="auto"/>
              </w:divBdr>
            </w:div>
            <w:div w:id="599341937">
              <w:marLeft w:val="0"/>
              <w:marRight w:val="0"/>
              <w:marTop w:val="0"/>
              <w:marBottom w:val="0"/>
              <w:divBdr>
                <w:top w:val="none" w:sz="0" w:space="0" w:color="auto"/>
                <w:left w:val="none" w:sz="0" w:space="0" w:color="auto"/>
                <w:bottom w:val="none" w:sz="0" w:space="0" w:color="auto"/>
                <w:right w:val="none" w:sz="0" w:space="0" w:color="auto"/>
              </w:divBdr>
            </w:div>
            <w:div w:id="12805817">
              <w:marLeft w:val="0"/>
              <w:marRight w:val="0"/>
              <w:marTop w:val="0"/>
              <w:marBottom w:val="0"/>
              <w:divBdr>
                <w:top w:val="none" w:sz="0" w:space="0" w:color="auto"/>
                <w:left w:val="none" w:sz="0" w:space="0" w:color="auto"/>
                <w:bottom w:val="none" w:sz="0" w:space="0" w:color="auto"/>
                <w:right w:val="none" w:sz="0" w:space="0" w:color="auto"/>
              </w:divBdr>
            </w:div>
            <w:div w:id="2027292147">
              <w:marLeft w:val="0"/>
              <w:marRight w:val="0"/>
              <w:marTop w:val="0"/>
              <w:marBottom w:val="0"/>
              <w:divBdr>
                <w:top w:val="none" w:sz="0" w:space="0" w:color="auto"/>
                <w:left w:val="none" w:sz="0" w:space="0" w:color="auto"/>
                <w:bottom w:val="none" w:sz="0" w:space="0" w:color="auto"/>
                <w:right w:val="none" w:sz="0" w:space="0" w:color="auto"/>
              </w:divBdr>
            </w:div>
            <w:div w:id="1270239153">
              <w:marLeft w:val="0"/>
              <w:marRight w:val="0"/>
              <w:marTop w:val="0"/>
              <w:marBottom w:val="0"/>
              <w:divBdr>
                <w:top w:val="none" w:sz="0" w:space="0" w:color="auto"/>
                <w:left w:val="none" w:sz="0" w:space="0" w:color="auto"/>
                <w:bottom w:val="none" w:sz="0" w:space="0" w:color="auto"/>
                <w:right w:val="none" w:sz="0" w:space="0" w:color="auto"/>
              </w:divBdr>
            </w:div>
            <w:div w:id="1402289913">
              <w:marLeft w:val="0"/>
              <w:marRight w:val="0"/>
              <w:marTop w:val="0"/>
              <w:marBottom w:val="0"/>
              <w:divBdr>
                <w:top w:val="none" w:sz="0" w:space="0" w:color="auto"/>
                <w:left w:val="none" w:sz="0" w:space="0" w:color="auto"/>
                <w:bottom w:val="none" w:sz="0" w:space="0" w:color="auto"/>
                <w:right w:val="none" w:sz="0" w:space="0" w:color="auto"/>
              </w:divBdr>
            </w:div>
            <w:div w:id="1774739377">
              <w:marLeft w:val="0"/>
              <w:marRight w:val="0"/>
              <w:marTop w:val="0"/>
              <w:marBottom w:val="0"/>
              <w:divBdr>
                <w:top w:val="none" w:sz="0" w:space="0" w:color="auto"/>
                <w:left w:val="none" w:sz="0" w:space="0" w:color="auto"/>
                <w:bottom w:val="none" w:sz="0" w:space="0" w:color="auto"/>
                <w:right w:val="none" w:sz="0" w:space="0" w:color="auto"/>
              </w:divBdr>
            </w:div>
            <w:div w:id="1013731004">
              <w:marLeft w:val="0"/>
              <w:marRight w:val="0"/>
              <w:marTop w:val="0"/>
              <w:marBottom w:val="0"/>
              <w:divBdr>
                <w:top w:val="none" w:sz="0" w:space="0" w:color="auto"/>
                <w:left w:val="none" w:sz="0" w:space="0" w:color="auto"/>
                <w:bottom w:val="none" w:sz="0" w:space="0" w:color="auto"/>
                <w:right w:val="none" w:sz="0" w:space="0" w:color="auto"/>
              </w:divBdr>
            </w:div>
            <w:div w:id="485972480">
              <w:marLeft w:val="0"/>
              <w:marRight w:val="0"/>
              <w:marTop w:val="0"/>
              <w:marBottom w:val="0"/>
              <w:divBdr>
                <w:top w:val="none" w:sz="0" w:space="0" w:color="auto"/>
                <w:left w:val="none" w:sz="0" w:space="0" w:color="auto"/>
                <w:bottom w:val="none" w:sz="0" w:space="0" w:color="auto"/>
                <w:right w:val="none" w:sz="0" w:space="0" w:color="auto"/>
              </w:divBdr>
            </w:div>
            <w:div w:id="1502238140">
              <w:marLeft w:val="0"/>
              <w:marRight w:val="0"/>
              <w:marTop w:val="0"/>
              <w:marBottom w:val="0"/>
              <w:divBdr>
                <w:top w:val="none" w:sz="0" w:space="0" w:color="auto"/>
                <w:left w:val="none" w:sz="0" w:space="0" w:color="auto"/>
                <w:bottom w:val="none" w:sz="0" w:space="0" w:color="auto"/>
                <w:right w:val="none" w:sz="0" w:space="0" w:color="auto"/>
              </w:divBdr>
            </w:div>
            <w:div w:id="745493313">
              <w:marLeft w:val="0"/>
              <w:marRight w:val="0"/>
              <w:marTop w:val="0"/>
              <w:marBottom w:val="0"/>
              <w:divBdr>
                <w:top w:val="none" w:sz="0" w:space="0" w:color="auto"/>
                <w:left w:val="none" w:sz="0" w:space="0" w:color="auto"/>
                <w:bottom w:val="none" w:sz="0" w:space="0" w:color="auto"/>
                <w:right w:val="none" w:sz="0" w:space="0" w:color="auto"/>
              </w:divBdr>
            </w:div>
            <w:div w:id="2017881576">
              <w:marLeft w:val="0"/>
              <w:marRight w:val="0"/>
              <w:marTop w:val="0"/>
              <w:marBottom w:val="0"/>
              <w:divBdr>
                <w:top w:val="none" w:sz="0" w:space="0" w:color="auto"/>
                <w:left w:val="none" w:sz="0" w:space="0" w:color="auto"/>
                <w:bottom w:val="none" w:sz="0" w:space="0" w:color="auto"/>
                <w:right w:val="none" w:sz="0" w:space="0" w:color="auto"/>
              </w:divBdr>
            </w:div>
            <w:div w:id="1975256298">
              <w:marLeft w:val="0"/>
              <w:marRight w:val="0"/>
              <w:marTop w:val="0"/>
              <w:marBottom w:val="0"/>
              <w:divBdr>
                <w:top w:val="none" w:sz="0" w:space="0" w:color="auto"/>
                <w:left w:val="none" w:sz="0" w:space="0" w:color="auto"/>
                <w:bottom w:val="none" w:sz="0" w:space="0" w:color="auto"/>
                <w:right w:val="none" w:sz="0" w:space="0" w:color="auto"/>
              </w:divBdr>
            </w:div>
            <w:div w:id="328758297">
              <w:marLeft w:val="0"/>
              <w:marRight w:val="0"/>
              <w:marTop w:val="0"/>
              <w:marBottom w:val="0"/>
              <w:divBdr>
                <w:top w:val="none" w:sz="0" w:space="0" w:color="auto"/>
                <w:left w:val="none" w:sz="0" w:space="0" w:color="auto"/>
                <w:bottom w:val="none" w:sz="0" w:space="0" w:color="auto"/>
                <w:right w:val="none" w:sz="0" w:space="0" w:color="auto"/>
              </w:divBdr>
            </w:div>
            <w:div w:id="185563612">
              <w:marLeft w:val="0"/>
              <w:marRight w:val="0"/>
              <w:marTop w:val="0"/>
              <w:marBottom w:val="0"/>
              <w:divBdr>
                <w:top w:val="none" w:sz="0" w:space="0" w:color="auto"/>
                <w:left w:val="none" w:sz="0" w:space="0" w:color="auto"/>
                <w:bottom w:val="none" w:sz="0" w:space="0" w:color="auto"/>
                <w:right w:val="none" w:sz="0" w:space="0" w:color="auto"/>
              </w:divBdr>
            </w:div>
            <w:div w:id="512648077">
              <w:marLeft w:val="0"/>
              <w:marRight w:val="0"/>
              <w:marTop w:val="0"/>
              <w:marBottom w:val="0"/>
              <w:divBdr>
                <w:top w:val="none" w:sz="0" w:space="0" w:color="auto"/>
                <w:left w:val="none" w:sz="0" w:space="0" w:color="auto"/>
                <w:bottom w:val="none" w:sz="0" w:space="0" w:color="auto"/>
                <w:right w:val="none" w:sz="0" w:space="0" w:color="auto"/>
              </w:divBdr>
            </w:div>
            <w:div w:id="1052000371">
              <w:marLeft w:val="0"/>
              <w:marRight w:val="0"/>
              <w:marTop w:val="0"/>
              <w:marBottom w:val="0"/>
              <w:divBdr>
                <w:top w:val="none" w:sz="0" w:space="0" w:color="auto"/>
                <w:left w:val="none" w:sz="0" w:space="0" w:color="auto"/>
                <w:bottom w:val="none" w:sz="0" w:space="0" w:color="auto"/>
                <w:right w:val="none" w:sz="0" w:space="0" w:color="auto"/>
              </w:divBdr>
            </w:div>
            <w:div w:id="553857116">
              <w:marLeft w:val="0"/>
              <w:marRight w:val="0"/>
              <w:marTop w:val="0"/>
              <w:marBottom w:val="0"/>
              <w:divBdr>
                <w:top w:val="none" w:sz="0" w:space="0" w:color="auto"/>
                <w:left w:val="none" w:sz="0" w:space="0" w:color="auto"/>
                <w:bottom w:val="none" w:sz="0" w:space="0" w:color="auto"/>
                <w:right w:val="none" w:sz="0" w:space="0" w:color="auto"/>
              </w:divBdr>
            </w:div>
            <w:div w:id="1187795604">
              <w:marLeft w:val="0"/>
              <w:marRight w:val="0"/>
              <w:marTop w:val="0"/>
              <w:marBottom w:val="0"/>
              <w:divBdr>
                <w:top w:val="none" w:sz="0" w:space="0" w:color="auto"/>
                <w:left w:val="none" w:sz="0" w:space="0" w:color="auto"/>
                <w:bottom w:val="none" w:sz="0" w:space="0" w:color="auto"/>
                <w:right w:val="none" w:sz="0" w:space="0" w:color="auto"/>
              </w:divBdr>
            </w:div>
            <w:div w:id="286200052">
              <w:marLeft w:val="0"/>
              <w:marRight w:val="0"/>
              <w:marTop w:val="0"/>
              <w:marBottom w:val="0"/>
              <w:divBdr>
                <w:top w:val="none" w:sz="0" w:space="0" w:color="auto"/>
                <w:left w:val="none" w:sz="0" w:space="0" w:color="auto"/>
                <w:bottom w:val="none" w:sz="0" w:space="0" w:color="auto"/>
                <w:right w:val="none" w:sz="0" w:space="0" w:color="auto"/>
              </w:divBdr>
            </w:div>
            <w:div w:id="1921015404">
              <w:marLeft w:val="0"/>
              <w:marRight w:val="0"/>
              <w:marTop w:val="0"/>
              <w:marBottom w:val="0"/>
              <w:divBdr>
                <w:top w:val="none" w:sz="0" w:space="0" w:color="auto"/>
                <w:left w:val="none" w:sz="0" w:space="0" w:color="auto"/>
                <w:bottom w:val="none" w:sz="0" w:space="0" w:color="auto"/>
                <w:right w:val="none" w:sz="0" w:space="0" w:color="auto"/>
              </w:divBdr>
            </w:div>
            <w:div w:id="107046956">
              <w:marLeft w:val="0"/>
              <w:marRight w:val="0"/>
              <w:marTop w:val="0"/>
              <w:marBottom w:val="0"/>
              <w:divBdr>
                <w:top w:val="none" w:sz="0" w:space="0" w:color="auto"/>
                <w:left w:val="none" w:sz="0" w:space="0" w:color="auto"/>
                <w:bottom w:val="none" w:sz="0" w:space="0" w:color="auto"/>
                <w:right w:val="none" w:sz="0" w:space="0" w:color="auto"/>
              </w:divBdr>
            </w:div>
            <w:div w:id="334261483">
              <w:marLeft w:val="0"/>
              <w:marRight w:val="0"/>
              <w:marTop w:val="0"/>
              <w:marBottom w:val="0"/>
              <w:divBdr>
                <w:top w:val="none" w:sz="0" w:space="0" w:color="auto"/>
                <w:left w:val="none" w:sz="0" w:space="0" w:color="auto"/>
                <w:bottom w:val="none" w:sz="0" w:space="0" w:color="auto"/>
                <w:right w:val="none" w:sz="0" w:space="0" w:color="auto"/>
              </w:divBdr>
            </w:div>
            <w:div w:id="696127683">
              <w:marLeft w:val="0"/>
              <w:marRight w:val="0"/>
              <w:marTop w:val="0"/>
              <w:marBottom w:val="0"/>
              <w:divBdr>
                <w:top w:val="none" w:sz="0" w:space="0" w:color="auto"/>
                <w:left w:val="none" w:sz="0" w:space="0" w:color="auto"/>
                <w:bottom w:val="none" w:sz="0" w:space="0" w:color="auto"/>
                <w:right w:val="none" w:sz="0" w:space="0" w:color="auto"/>
              </w:divBdr>
            </w:div>
            <w:div w:id="668949550">
              <w:marLeft w:val="0"/>
              <w:marRight w:val="0"/>
              <w:marTop w:val="0"/>
              <w:marBottom w:val="0"/>
              <w:divBdr>
                <w:top w:val="none" w:sz="0" w:space="0" w:color="auto"/>
                <w:left w:val="none" w:sz="0" w:space="0" w:color="auto"/>
                <w:bottom w:val="none" w:sz="0" w:space="0" w:color="auto"/>
                <w:right w:val="none" w:sz="0" w:space="0" w:color="auto"/>
              </w:divBdr>
            </w:div>
            <w:div w:id="1652638511">
              <w:marLeft w:val="0"/>
              <w:marRight w:val="0"/>
              <w:marTop w:val="0"/>
              <w:marBottom w:val="0"/>
              <w:divBdr>
                <w:top w:val="none" w:sz="0" w:space="0" w:color="auto"/>
                <w:left w:val="none" w:sz="0" w:space="0" w:color="auto"/>
                <w:bottom w:val="none" w:sz="0" w:space="0" w:color="auto"/>
                <w:right w:val="none" w:sz="0" w:space="0" w:color="auto"/>
              </w:divBdr>
            </w:div>
            <w:div w:id="125658241">
              <w:marLeft w:val="0"/>
              <w:marRight w:val="0"/>
              <w:marTop w:val="0"/>
              <w:marBottom w:val="0"/>
              <w:divBdr>
                <w:top w:val="none" w:sz="0" w:space="0" w:color="auto"/>
                <w:left w:val="none" w:sz="0" w:space="0" w:color="auto"/>
                <w:bottom w:val="none" w:sz="0" w:space="0" w:color="auto"/>
                <w:right w:val="none" w:sz="0" w:space="0" w:color="auto"/>
              </w:divBdr>
            </w:div>
            <w:div w:id="1001275661">
              <w:marLeft w:val="0"/>
              <w:marRight w:val="0"/>
              <w:marTop w:val="0"/>
              <w:marBottom w:val="0"/>
              <w:divBdr>
                <w:top w:val="none" w:sz="0" w:space="0" w:color="auto"/>
                <w:left w:val="none" w:sz="0" w:space="0" w:color="auto"/>
                <w:bottom w:val="none" w:sz="0" w:space="0" w:color="auto"/>
                <w:right w:val="none" w:sz="0" w:space="0" w:color="auto"/>
              </w:divBdr>
            </w:div>
            <w:div w:id="412438999">
              <w:marLeft w:val="0"/>
              <w:marRight w:val="0"/>
              <w:marTop w:val="0"/>
              <w:marBottom w:val="0"/>
              <w:divBdr>
                <w:top w:val="none" w:sz="0" w:space="0" w:color="auto"/>
                <w:left w:val="none" w:sz="0" w:space="0" w:color="auto"/>
                <w:bottom w:val="none" w:sz="0" w:space="0" w:color="auto"/>
                <w:right w:val="none" w:sz="0" w:space="0" w:color="auto"/>
              </w:divBdr>
            </w:div>
            <w:div w:id="1416588233">
              <w:marLeft w:val="0"/>
              <w:marRight w:val="0"/>
              <w:marTop w:val="0"/>
              <w:marBottom w:val="0"/>
              <w:divBdr>
                <w:top w:val="none" w:sz="0" w:space="0" w:color="auto"/>
                <w:left w:val="none" w:sz="0" w:space="0" w:color="auto"/>
                <w:bottom w:val="none" w:sz="0" w:space="0" w:color="auto"/>
                <w:right w:val="none" w:sz="0" w:space="0" w:color="auto"/>
              </w:divBdr>
            </w:div>
            <w:div w:id="863402234">
              <w:marLeft w:val="0"/>
              <w:marRight w:val="0"/>
              <w:marTop w:val="0"/>
              <w:marBottom w:val="0"/>
              <w:divBdr>
                <w:top w:val="none" w:sz="0" w:space="0" w:color="auto"/>
                <w:left w:val="none" w:sz="0" w:space="0" w:color="auto"/>
                <w:bottom w:val="none" w:sz="0" w:space="0" w:color="auto"/>
                <w:right w:val="none" w:sz="0" w:space="0" w:color="auto"/>
              </w:divBdr>
            </w:div>
            <w:div w:id="934872385">
              <w:marLeft w:val="0"/>
              <w:marRight w:val="0"/>
              <w:marTop w:val="0"/>
              <w:marBottom w:val="0"/>
              <w:divBdr>
                <w:top w:val="none" w:sz="0" w:space="0" w:color="auto"/>
                <w:left w:val="none" w:sz="0" w:space="0" w:color="auto"/>
                <w:bottom w:val="none" w:sz="0" w:space="0" w:color="auto"/>
                <w:right w:val="none" w:sz="0" w:space="0" w:color="auto"/>
              </w:divBdr>
            </w:div>
            <w:div w:id="653729456">
              <w:marLeft w:val="0"/>
              <w:marRight w:val="0"/>
              <w:marTop w:val="0"/>
              <w:marBottom w:val="0"/>
              <w:divBdr>
                <w:top w:val="none" w:sz="0" w:space="0" w:color="auto"/>
                <w:left w:val="none" w:sz="0" w:space="0" w:color="auto"/>
                <w:bottom w:val="none" w:sz="0" w:space="0" w:color="auto"/>
                <w:right w:val="none" w:sz="0" w:space="0" w:color="auto"/>
              </w:divBdr>
            </w:div>
            <w:div w:id="1405303261">
              <w:marLeft w:val="0"/>
              <w:marRight w:val="0"/>
              <w:marTop w:val="0"/>
              <w:marBottom w:val="0"/>
              <w:divBdr>
                <w:top w:val="none" w:sz="0" w:space="0" w:color="auto"/>
                <w:left w:val="none" w:sz="0" w:space="0" w:color="auto"/>
                <w:bottom w:val="none" w:sz="0" w:space="0" w:color="auto"/>
                <w:right w:val="none" w:sz="0" w:space="0" w:color="auto"/>
              </w:divBdr>
            </w:div>
            <w:div w:id="2092238810">
              <w:marLeft w:val="0"/>
              <w:marRight w:val="0"/>
              <w:marTop w:val="0"/>
              <w:marBottom w:val="0"/>
              <w:divBdr>
                <w:top w:val="none" w:sz="0" w:space="0" w:color="auto"/>
                <w:left w:val="none" w:sz="0" w:space="0" w:color="auto"/>
                <w:bottom w:val="none" w:sz="0" w:space="0" w:color="auto"/>
                <w:right w:val="none" w:sz="0" w:space="0" w:color="auto"/>
              </w:divBdr>
            </w:div>
            <w:div w:id="1282373703">
              <w:marLeft w:val="0"/>
              <w:marRight w:val="0"/>
              <w:marTop w:val="0"/>
              <w:marBottom w:val="0"/>
              <w:divBdr>
                <w:top w:val="none" w:sz="0" w:space="0" w:color="auto"/>
                <w:left w:val="none" w:sz="0" w:space="0" w:color="auto"/>
                <w:bottom w:val="none" w:sz="0" w:space="0" w:color="auto"/>
                <w:right w:val="none" w:sz="0" w:space="0" w:color="auto"/>
              </w:divBdr>
            </w:div>
            <w:div w:id="1713572926">
              <w:marLeft w:val="0"/>
              <w:marRight w:val="0"/>
              <w:marTop w:val="0"/>
              <w:marBottom w:val="0"/>
              <w:divBdr>
                <w:top w:val="none" w:sz="0" w:space="0" w:color="auto"/>
                <w:left w:val="none" w:sz="0" w:space="0" w:color="auto"/>
                <w:bottom w:val="none" w:sz="0" w:space="0" w:color="auto"/>
                <w:right w:val="none" w:sz="0" w:space="0" w:color="auto"/>
              </w:divBdr>
            </w:div>
            <w:div w:id="585575385">
              <w:marLeft w:val="0"/>
              <w:marRight w:val="0"/>
              <w:marTop w:val="0"/>
              <w:marBottom w:val="0"/>
              <w:divBdr>
                <w:top w:val="none" w:sz="0" w:space="0" w:color="auto"/>
                <w:left w:val="none" w:sz="0" w:space="0" w:color="auto"/>
                <w:bottom w:val="none" w:sz="0" w:space="0" w:color="auto"/>
                <w:right w:val="none" w:sz="0" w:space="0" w:color="auto"/>
              </w:divBdr>
            </w:div>
            <w:div w:id="819274191">
              <w:marLeft w:val="0"/>
              <w:marRight w:val="0"/>
              <w:marTop w:val="0"/>
              <w:marBottom w:val="0"/>
              <w:divBdr>
                <w:top w:val="none" w:sz="0" w:space="0" w:color="auto"/>
                <w:left w:val="none" w:sz="0" w:space="0" w:color="auto"/>
                <w:bottom w:val="none" w:sz="0" w:space="0" w:color="auto"/>
                <w:right w:val="none" w:sz="0" w:space="0" w:color="auto"/>
              </w:divBdr>
            </w:div>
            <w:div w:id="131219667">
              <w:marLeft w:val="0"/>
              <w:marRight w:val="0"/>
              <w:marTop w:val="0"/>
              <w:marBottom w:val="0"/>
              <w:divBdr>
                <w:top w:val="none" w:sz="0" w:space="0" w:color="auto"/>
                <w:left w:val="none" w:sz="0" w:space="0" w:color="auto"/>
                <w:bottom w:val="none" w:sz="0" w:space="0" w:color="auto"/>
                <w:right w:val="none" w:sz="0" w:space="0" w:color="auto"/>
              </w:divBdr>
            </w:div>
            <w:div w:id="2039625075">
              <w:marLeft w:val="0"/>
              <w:marRight w:val="0"/>
              <w:marTop w:val="0"/>
              <w:marBottom w:val="0"/>
              <w:divBdr>
                <w:top w:val="none" w:sz="0" w:space="0" w:color="auto"/>
                <w:left w:val="none" w:sz="0" w:space="0" w:color="auto"/>
                <w:bottom w:val="none" w:sz="0" w:space="0" w:color="auto"/>
                <w:right w:val="none" w:sz="0" w:space="0" w:color="auto"/>
              </w:divBdr>
            </w:div>
            <w:div w:id="461653582">
              <w:marLeft w:val="0"/>
              <w:marRight w:val="0"/>
              <w:marTop w:val="0"/>
              <w:marBottom w:val="0"/>
              <w:divBdr>
                <w:top w:val="none" w:sz="0" w:space="0" w:color="auto"/>
                <w:left w:val="none" w:sz="0" w:space="0" w:color="auto"/>
                <w:bottom w:val="none" w:sz="0" w:space="0" w:color="auto"/>
                <w:right w:val="none" w:sz="0" w:space="0" w:color="auto"/>
              </w:divBdr>
            </w:div>
            <w:div w:id="872617935">
              <w:marLeft w:val="0"/>
              <w:marRight w:val="0"/>
              <w:marTop w:val="0"/>
              <w:marBottom w:val="0"/>
              <w:divBdr>
                <w:top w:val="none" w:sz="0" w:space="0" w:color="auto"/>
                <w:left w:val="none" w:sz="0" w:space="0" w:color="auto"/>
                <w:bottom w:val="none" w:sz="0" w:space="0" w:color="auto"/>
                <w:right w:val="none" w:sz="0" w:space="0" w:color="auto"/>
              </w:divBdr>
            </w:div>
            <w:div w:id="8916678">
              <w:marLeft w:val="0"/>
              <w:marRight w:val="0"/>
              <w:marTop w:val="0"/>
              <w:marBottom w:val="0"/>
              <w:divBdr>
                <w:top w:val="none" w:sz="0" w:space="0" w:color="auto"/>
                <w:left w:val="none" w:sz="0" w:space="0" w:color="auto"/>
                <w:bottom w:val="none" w:sz="0" w:space="0" w:color="auto"/>
                <w:right w:val="none" w:sz="0" w:space="0" w:color="auto"/>
              </w:divBdr>
            </w:div>
            <w:div w:id="1072854484">
              <w:marLeft w:val="0"/>
              <w:marRight w:val="0"/>
              <w:marTop w:val="0"/>
              <w:marBottom w:val="0"/>
              <w:divBdr>
                <w:top w:val="none" w:sz="0" w:space="0" w:color="auto"/>
                <w:left w:val="none" w:sz="0" w:space="0" w:color="auto"/>
                <w:bottom w:val="none" w:sz="0" w:space="0" w:color="auto"/>
                <w:right w:val="none" w:sz="0" w:space="0" w:color="auto"/>
              </w:divBdr>
            </w:div>
            <w:div w:id="1884292226">
              <w:marLeft w:val="0"/>
              <w:marRight w:val="0"/>
              <w:marTop w:val="0"/>
              <w:marBottom w:val="0"/>
              <w:divBdr>
                <w:top w:val="none" w:sz="0" w:space="0" w:color="auto"/>
                <w:left w:val="none" w:sz="0" w:space="0" w:color="auto"/>
                <w:bottom w:val="none" w:sz="0" w:space="0" w:color="auto"/>
                <w:right w:val="none" w:sz="0" w:space="0" w:color="auto"/>
              </w:divBdr>
            </w:div>
            <w:div w:id="1973359474">
              <w:marLeft w:val="0"/>
              <w:marRight w:val="0"/>
              <w:marTop w:val="0"/>
              <w:marBottom w:val="0"/>
              <w:divBdr>
                <w:top w:val="none" w:sz="0" w:space="0" w:color="auto"/>
                <w:left w:val="none" w:sz="0" w:space="0" w:color="auto"/>
                <w:bottom w:val="none" w:sz="0" w:space="0" w:color="auto"/>
                <w:right w:val="none" w:sz="0" w:space="0" w:color="auto"/>
              </w:divBdr>
            </w:div>
            <w:div w:id="118845433">
              <w:marLeft w:val="0"/>
              <w:marRight w:val="0"/>
              <w:marTop w:val="0"/>
              <w:marBottom w:val="0"/>
              <w:divBdr>
                <w:top w:val="none" w:sz="0" w:space="0" w:color="auto"/>
                <w:left w:val="none" w:sz="0" w:space="0" w:color="auto"/>
                <w:bottom w:val="none" w:sz="0" w:space="0" w:color="auto"/>
                <w:right w:val="none" w:sz="0" w:space="0" w:color="auto"/>
              </w:divBdr>
            </w:div>
            <w:div w:id="1566262665">
              <w:marLeft w:val="0"/>
              <w:marRight w:val="0"/>
              <w:marTop w:val="0"/>
              <w:marBottom w:val="0"/>
              <w:divBdr>
                <w:top w:val="none" w:sz="0" w:space="0" w:color="auto"/>
                <w:left w:val="none" w:sz="0" w:space="0" w:color="auto"/>
                <w:bottom w:val="none" w:sz="0" w:space="0" w:color="auto"/>
                <w:right w:val="none" w:sz="0" w:space="0" w:color="auto"/>
              </w:divBdr>
            </w:div>
            <w:div w:id="1107194442">
              <w:marLeft w:val="0"/>
              <w:marRight w:val="0"/>
              <w:marTop w:val="0"/>
              <w:marBottom w:val="0"/>
              <w:divBdr>
                <w:top w:val="none" w:sz="0" w:space="0" w:color="auto"/>
                <w:left w:val="none" w:sz="0" w:space="0" w:color="auto"/>
                <w:bottom w:val="none" w:sz="0" w:space="0" w:color="auto"/>
                <w:right w:val="none" w:sz="0" w:space="0" w:color="auto"/>
              </w:divBdr>
            </w:div>
            <w:div w:id="911892038">
              <w:marLeft w:val="0"/>
              <w:marRight w:val="0"/>
              <w:marTop w:val="0"/>
              <w:marBottom w:val="0"/>
              <w:divBdr>
                <w:top w:val="none" w:sz="0" w:space="0" w:color="auto"/>
                <w:left w:val="none" w:sz="0" w:space="0" w:color="auto"/>
                <w:bottom w:val="none" w:sz="0" w:space="0" w:color="auto"/>
                <w:right w:val="none" w:sz="0" w:space="0" w:color="auto"/>
              </w:divBdr>
            </w:div>
            <w:div w:id="1375617017">
              <w:marLeft w:val="0"/>
              <w:marRight w:val="0"/>
              <w:marTop w:val="0"/>
              <w:marBottom w:val="0"/>
              <w:divBdr>
                <w:top w:val="none" w:sz="0" w:space="0" w:color="auto"/>
                <w:left w:val="none" w:sz="0" w:space="0" w:color="auto"/>
                <w:bottom w:val="none" w:sz="0" w:space="0" w:color="auto"/>
                <w:right w:val="none" w:sz="0" w:space="0" w:color="auto"/>
              </w:divBdr>
            </w:div>
            <w:div w:id="1064522807">
              <w:marLeft w:val="0"/>
              <w:marRight w:val="0"/>
              <w:marTop w:val="0"/>
              <w:marBottom w:val="0"/>
              <w:divBdr>
                <w:top w:val="none" w:sz="0" w:space="0" w:color="auto"/>
                <w:left w:val="none" w:sz="0" w:space="0" w:color="auto"/>
                <w:bottom w:val="none" w:sz="0" w:space="0" w:color="auto"/>
                <w:right w:val="none" w:sz="0" w:space="0" w:color="auto"/>
              </w:divBdr>
            </w:div>
            <w:div w:id="1568882407">
              <w:marLeft w:val="0"/>
              <w:marRight w:val="0"/>
              <w:marTop w:val="0"/>
              <w:marBottom w:val="0"/>
              <w:divBdr>
                <w:top w:val="none" w:sz="0" w:space="0" w:color="auto"/>
                <w:left w:val="none" w:sz="0" w:space="0" w:color="auto"/>
                <w:bottom w:val="none" w:sz="0" w:space="0" w:color="auto"/>
                <w:right w:val="none" w:sz="0" w:space="0" w:color="auto"/>
              </w:divBdr>
            </w:div>
            <w:div w:id="1290746981">
              <w:marLeft w:val="0"/>
              <w:marRight w:val="0"/>
              <w:marTop w:val="0"/>
              <w:marBottom w:val="0"/>
              <w:divBdr>
                <w:top w:val="none" w:sz="0" w:space="0" w:color="auto"/>
                <w:left w:val="none" w:sz="0" w:space="0" w:color="auto"/>
                <w:bottom w:val="none" w:sz="0" w:space="0" w:color="auto"/>
                <w:right w:val="none" w:sz="0" w:space="0" w:color="auto"/>
              </w:divBdr>
            </w:div>
            <w:div w:id="286817920">
              <w:marLeft w:val="0"/>
              <w:marRight w:val="0"/>
              <w:marTop w:val="0"/>
              <w:marBottom w:val="0"/>
              <w:divBdr>
                <w:top w:val="none" w:sz="0" w:space="0" w:color="auto"/>
                <w:left w:val="none" w:sz="0" w:space="0" w:color="auto"/>
                <w:bottom w:val="none" w:sz="0" w:space="0" w:color="auto"/>
                <w:right w:val="none" w:sz="0" w:space="0" w:color="auto"/>
              </w:divBdr>
            </w:div>
            <w:div w:id="310519594">
              <w:marLeft w:val="0"/>
              <w:marRight w:val="0"/>
              <w:marTop w:val="0"/>
              <w:marBottom w:val="0"/>
              <w:divBdr>
                <w:top w:val="none" w:sz="0" w:space="0" w:color="auto"/>
                <w:left w:val="none" w:sz="0" w:space="0" w:color="auto"/>
                <w:bottom w:val="none" w:sz="0" w:space="0" w:color="auto"/>
                <w:right w:val="none" w:sz="0" w:space="0" w:color="auto"/>
              </w:divBdr>
            </w:div>
            <w:div w:id="32731310">
              <w:marLeft w:val="0"/>
              <w:marRight w:val="0"/>
              <w:marTop w:val="0"/>
              <w:marBottom w:val="0"/>
              <w:divBdr>
                <w:top w:val="none" w:sz="0" w:space="0" w:color="auto"/>
                <w:left w:val="none" w:sz="0" w:space="0" w:color="auto"/>
                <w:bottom w:val="none" w:sz="0" w:space="0" w:color="auto"/>
                <w:right w:val="none" w:sz="0" w:space="0" w:color="auto"/>
              </w:divBdr>
            </w:div>
            <w:div w:id="1713773597">
              <w:marLeft w:val="0"/>
              <w:marRight w:val="0"/>
              <w:marTop w:val="0"/>
              <w:marBottom w:val="0"/>
              <w:divBdr>
                <w:top w:val="none" w:sz="0" w:space="0" w:color="auto"/>
                <w:left w:val="none" w:sz="0" w:space="0" w:color="auto"/>
                <w:bottom w:val="none" w:sz="0" w:space="0" w:color="auto"/>
                <w:right w:val="none" w:sz="0" w:space="0" w:color="auto"/>
              </w:divBdr>
            </w:div>
            <w:div w:id="116486133">
              <w:marLeft w:val="0"/>
              <w:marRight w:val="0"/>
              <w:marTop w:val="0"/>
              <w:marBottom w:val="0"/>
              <w:divBdr>
                <w:top w:val="none" w:sz="0" w:space="0" w:color="auto"/>
                <w:left w:val="none" w:sz="0" w:space="0" w:color="auto"/>
                <w:bottom w:val="none" w:sz="0" w:space="0" w:color="auto"/>
                <w:right w:val="none" w:sz="0" w:space="0" w:color="auto"/>
              </w:divBdr>
            </w:div>
            <w:div w:id="699815246">
              <w:marLeft w:val="0"/>
              <w:marRight w:val="0"/>
              <w:marTop w:val="0"/>
              <w:marBottom w:val="0"/>
              <w:divBdr>
                <w:top w:val="none" w:sz="0" w:space="0" w:color="auto"/>
                <w:left w:val="none" w:sz="0" w:space="0" w:color="auto"/>
                <w:bottom w:val="none" w:sz="0" w:space="0" w:color="auto"/>
                <w:right w:val="none" w:sz="0" w:space="0" w:color="auto"/>
              </w:divBdr>
            </w:div>
            <w:div w:id="693462014">
              <w:marLeft w:val="0"/>
              <w:marRight w:val="0"/>
              <w:marTop w:val="0"/>
              <w:marBottom w:val="0"/>
              <w:divBdr>
                <w:top w:val="none" w:sz="0" w:space="0" w:color="auto"/>
                <w:left w:val="none" w:sz="0" w:space="0" w:color="auto"/>
                <w:bottom w:val="none" w:sz="0" w:space="0" w:color="auto"/>
                <w:right w:val="none" w:sz="0" w:space="0" w:color="auto"/>
              </w:divBdr>
            </w:div>
            <w:div w:id="1031952798">
              <w:marLeft w:val="0"/>
              <w:marRight w:val="0"/>
              <w:marTop w:val="0"/>
              <w:marBottom w:val="0"/>
              <w:divBdr>
                <w:top w:val="none" w:sz="0" w:space="0" w:color="auto"/>
                <w:left w:val="none" w:sz="0" w:space="0" w:color="auto"/>
                <w:bottom w:val="none" w:sz="0" w:space="0" w:color="auto"/>
                <w:right w:val="none" w:sz="0" w:space="0" w:color="auto"/>
              </w:divBdr>
            </w:div>
            <w:div w:id="559293345">
              <w:marLeft w:val="0"/>
              <w:marRight w:val="0"/>
              <w:marTop w:val="0"/>
              <w:marBottom w:val="0"/>
              <w:divBdr>
                <w:top w:val="none" w:sz="0" w:space="0" w:color="auto"/>
                <w:left w:val="none" w:sz="0" w:space="0" w:color="auto"/>
                <w:bottom w:val="none" w:sz="0" w:space="0" w:color="auto"/>
                <w:right w:val="none" w:sz="0" w:space="0" w:color="auto"/>
              </w:divBdr>
            </w:div>
            <w:div w:id="1958757259">
              <w:marLeft w:val="0"/>
              <w:marRight w:val="0"/>
              <w:marTop w:val="0"/>
              <w:marBottom w:val="0"/>
              <w:divBdr>
                <w:top w:val="none" w:sz="0" w:space="0" w:color="auto"/>
                <w:left w:val="none" w:sz="0" w:space="0" w:color="auto"/>
                <w:bottom w:val="none" w:sz="0" w:space="0" w:color="auto"/>
                <w:right w:val="none" w:sz="0" w:space="0" w:color="auto"/>
              </w:divBdr>
            </w:div>
            <w:div w:id="1345547275">
              <w:marLeft w:val="0"/>
              <w:marRight w:val="0"/>
              <w:marTop w:val="0"/>
              <w:marBottom w:val="0"/>
              <w:divBdr>
                <w:top w:val="none" w:sz="0" w:space="0" w:color="auto"/>
                <w:left w:val="none" w:sz="0" w:space="0" w:color="auto"/>
                <w:bottom w:val="none" w:sz="0" w:space="0" w:color="auto"/>
                <w:right w:val="none" w:sz="0" w:space="0" w:color="auto"/>
              </w:divBdr>
            </w:div>
            <w:div w:id="206450678">
              <w:marLeft w:val="0"/>
              <w:marRight w:val="0"/>
              <w:marTop w:val="0"/>
              <w:marBottom w:val="0"/>
              <w:divBdr>
                <w:top w:val="none" w:sz="0" w:space="0" w:color="auto"/>
                <w:left w:val="none" w:sz="0" w:space="0" w:color="auto"/>
                <w:bottom w:val="none" w:sz="0" w:space="0" w:color="auto"/>
                <w:right w:val="none" w:sz="0" w:space="0" w:color="auto"/>
              </w:divBdr>
            </w:div>
            <w:div w:id="345792984">
              <w:marLeft w:val="0"/>
              <w:marRight w:val="0"/>
              <w:marTop w:val="0"/>
              <w:marBottom w:val="0"/>
              <w:divBdr>
                <w:top w:val="none" w:sz="0" w:space="0" w:color="auto"/>
                <w:left w:val="none" w:sz="0" w:space="0" w:color="auto"/>
                <w:bottom w:val="none" w:sz="0" w:space="0" w:color="auto"/>
                <w:right w:val="none" w:sz="0" w:space="0" w:color="auto"/>
              </w:divBdr>
            </w:div>
            <w:div w:id="1355957337">
              <w:marLeft w:val="0"/>
              <w:marRight w:val="0"/>
              <w:marTop w:val="0"/>
              <w:marBottom w:val="0"/>
              <w:divBdr>
                <w:top w:val="none" w:sz="0" w:space="0" w:color="auto"/>
                <w:left w:val="none" w:sz="0" w:space="0" w:color="auto"/>
                <w:bottom w:val="none" w:sz="0" w:space="0" w:color="auto"/>
                <w:right w:val="none" w:sz="0" w:space="0" w:color="auto"/>
              </w:divBdr>
            </w:div>
            <w:div w:id="386758168">
              <w:marLeft w:val="0"/>
              <w:marRight w:val="0"/>
              <w:marTop w:val="0"/>
              <w:marBottom w:val="0"/>
              <w:divBdr>
                <w:top w:val="none" w:sz="0" w:space="0" w:color="auto"/>
                <w:left w:val="none" w:sz="0" w:space="0" w:color="auto"/>
                <w:bottom w:val="none" w:sz="0" w:space="0" w:color="auto"/>
                <w:right w:val="none" w:sz="0" w:space="0" w:color="auto"/>
              </w:divBdr>
            </w:div>
            <w:div w:id="340201600">
              <w:marLeft w:val="0"/>
              <w:marRight w:val="0"/>
              <w:marTop w:val="0"/>
              <w:marBottom w:val="0"/>
              <w:divBdr>
                <w:top w:val="none" w:sz="0" w:space="0" w:color="auto"/>
                <w:left w:val="none" w:sz="0" w:space="0" w:color="auto"/>
                <w:bottom w:val="none" w:sz="0" w:space="0" w:color="auto"/>
                <w:right w:val="none" w:sz="0" w:space="0" w:color="auto"/>
              </w:divBdr>
            </w:div>
            <w:div w:id="451244128">
              <w:marLeft w:val="0"/>
              <w:marRight w:val="0"/>
              <w:marTop w:val="0"/>
              <w:marBottom w:val="0"/>
              <w:divBdr>
                <w:top w:val="none" w:sz="0" w:space="0" w:color="auto"/>
                <w:left w:val="none" w:sz="0" w:space="0" w:color="auto"/>
                <w:bottom w:val="none" w:sz="0" w:space="0" w:color="auto"/>
                <w:right w:val="none" w:sz="0" w:space="0" w:color="auto"/>
              </w:divBdr>
            </w:div>
            <w:div w:id="1207837000">
              <w:marLeft w:val="0"/>
              <w:marRight w:val="0"/>
              <w:marTop w:val="0"/>
              <w:marBottom w:val="0"/>
              <w:divBdr>
                <w:top w:val="none" w:sz="0" w:space="0" w:color="auto"/>
                <w:left w:val="none" w:sz="0" w:space="0" w:color="auto"/>
                <w:bottom w:val="none" w:sz="0" w:space="0" w:color="auto"/>
                <w:right w:val="none" w:sz="0" w:space="0" w:color="auto"/>
              </w:divBdr>
            </w:div>
            <w:div w:id="1318417454">
              <w:marLeft w:val="0"/>
              <w:marRight w:val="0"/>
              <w:marTop w:val="0"/>
              <w:marBottom w:val="0"/>
              <w:divBdr>
                <w:top w:val="none" w:sz="0" w:space="0" w:color="auto"/>
                <w:left w:val="none" w:sz="0" w:space="0" w:color="auto"/>
                <w:bottom w:val="none" w:sz="0" w:space="0" w:color="auto"/>
                <w:right w:val="none" w:sz="0" w:space="0" w:color="auto"/>
              </w:divBdr>
            </w:div>
            <w:div w:id="615255636">
              <w:marLeft w:val="0"/>
              <w:marRight w:val="0"/>
              <w:marTop w:val="0"/>
              <w:marBottom w:val="0"/>
              <w:divBdr>
                <w:top w:val="none" w:sz="0" w:space="0" w:color="auto"/>
                <w:left w:val="none" w:sz="0" w:space="0" w:color="auto"/>
                <w:bottom w:val="none" w:sz="0" w:space="0" w:color="auto"/>
                <w:right w:val="none" w:sz="0" w:space="0" w:color="auto"/>
              </w:divBdr>
            </w:div>
            <w:div w:id="695814969">
              <w:marLeft w:val="0"/>
              <w:marRight w:val="0"/>
              <w:marTop w:val="0"/>
              <w:marBottom w:val="0"/>
              <w:divBdr>
                <w:top w:val="none" w:sz="0" w:space="0" w:color="auto"/>
                <w:left w:val="none" w:sz="0" w:space="0" w:color="auto"/>
                <w:bottom w:val="none" w:sz="0" w:space="0" w:color="auto"/>
                <w:right w:val="none" w:sz="0" w:space="0" w:color="auto"/>
              </w:divBdr>
            </w:div>
            <w:div w:id="1980918078">
              <w:marLeft w:val="0"/>
              <w:marRight w:val="0"/>
              <w:marTop w:val="0"/>
              <w:marBottom w:val="0"/>
              <w:divBdr>
                <w:top w:val="none" w:sz="0" w:space="0" w:color="auto"/>
                <w:left w:val="none" w:sz="0" w:space="0" w:color="auto"/>
                <w:bottom w:val="none" w:sz="0" w:space="0" w:color="auto"/>
                <w:right w:val="none" w:sz="0" w:space="0" w:color="auto"/>
              </w:divBdr>
            </w:div>
            <w:div w:id="565337891">
              <w:marLeft w:val="0"/>
              <w:marRight w:val="0"/>
              <w:marTop w:val="0"/>
              <w:marBottom w:val="0"/>
              <w:divBdr>
                <w:top w:val="none" w:sz="0" w:space="0" w:color="auto"/>
                <w:left w:val="none" w:sz="0" w:space="0" w:color="auto"/>
                <w:bottom w:val="none" w:sz="0" w:space="0" w:color="auto"/>
                <w:right w:val="none" w:sz="0" w:space="0" w:color="auto"/>
              </w:divBdr>
            </w:div>
            <w:div w:id="1722244158">
              <w:marLeft w:val="0"/>
              <w:marRight w:val="0"/>
              <w:marTop w:val="0"/>
              <w:marBottom w:val="0"/>
              <w:divBdr>
                <w:top w:val="none" w:sz="0" w:space="0" w:color="auto"/>
                <w:left w:val="none" w:sz="0" w:space="0" w:color="auto"/>
                <w:bottom w:val="none" w:sz="0" w:space="0" w:color="auto"/>
                <w:right w:val="none" w:sz="0" w:space="0" w:color="auto"/>
              </w:divBdr>
            </w:div>
            <w:div w:id="1282034790">
              <w:marLeft w:val="0"/>
              <w:marRight w:val="0"/>
              <w:marTop w:val="0"/>
              <w:marBottom w:val="0"/>
              <w:divBdr>
                <w:top w:val="none" w:sz="0" w:space="0" w:color="auto"/>
                <w:left w:val="none" w:sz="0" w:space="0" w:color="auto"/>
                <w:bottom w:val="none" w:sz="0" w:space="0" w:color="auto"/>
                <w:right w:val="none" w:sz="0" w:space="0" w:color="auto"/>
              </w:divBdr>
            </w:div>
            <w:div w:id="2062553093">
              <w:marLeft w:val="0"/>
              <w:marRight w:val="0"/>
              <w:marTop w:val="0"/>
              <w:marBottom w:val="0"/>
              <w:divBdr>
                <w:top w:val="none" w:sz="0" w:space="0" w:color="auto"/>
                <w:left w:val="none" w:sz="0" w:space="0" w:color="auto"/>
                <w:bottom w:val="none" w:sz="0" w:space="0" w:color="auto"/>
                <w:right w:val="none" w:sz="0" w:space="0" w:color="auto"/>
              </w:divBdr>
            </w:div>
            <w:div w:id="323360323">
              <w:marLeft w:val="0"/>
              <w:marRight w:val="0"/>
              <w:marTop w:val="0"/>
              <w:marBottom w:val="0"/>
              <w:divBdr>
                <w:top w:val="none" w:sz="0" w:space="0" w:color="auto"/>
                <w:left w:val="none" w:sz="0" w:space="0" w:color="auto"/>
                <w:bottom w:val="none" w:sz="0" w:space="0" w:color="auto"/>
                <w:right w:val="none" w:sz="0" w:space="0" w:color="auto"/>
              </w:divBdr>
            </w:div>
            <w:div w:id="336082280">
              <w:marLeft w:val="0"/>
              <w:marRight w:val="0"/>
              <w:marTop w:val="0"/>
              <w:marBottom w:val="0"/>
              <w:divBdr>
                <w:top w:val="none" w:sz="0" w:space="0" w:color="auto"/>
                <w:left w:val="none" w:sz="0" w:space="0" w:color="auto"/>
                <w:bottom w:val="none" w:sz="0" w:space="0" w:color="auto"/>
                <w:right w:val="none" w:sz="0" w:space="0" w:color="auto"/>
              </w:divBdr>
            </w:div>
            <w:div w:id="7803814">
              <w:marLeft w:val="0"/>
              <w:marRight w:val="0"/>
              <w:marTop w:val="0"/>
              <w:marBottom w:val="0"/>
              <w:divBdr>
                <w:top w:val="none" w:sz="0" w:space="0" w:color="auto"/>
                <w:left w:val="none" w:sz="0" w:space="0" w:color="auto"/>
                <w:bottom w:val="none" w:sz="0" w:space="0" w:color="auto"/>
                <w:right w:val="none" w:sz="0" w:space="0" w:color="auto"/>
              </w:divBdr>
            </w:div>
            <w:div w:id="1613517636">
              <w:marLeft w:val="0"/>
              <w:marRight w:val="0"/>
              <w:marTop w:val="0"/>
              <w:marBottom w:val="0"/>
              <w:divBdr>
                <w:top w:val="none" w:sz="0" w:space="0" w:color="auto"/>
                <w:left w:val="none" w:sz="0" w:space="0" w:color="auto"/>
                <w:bottom w:val="none" w:sz="0" w:space="0" w:color="auto"/>
                <w:right w:val="none" w:sz="0" w:space="0" w:color="auto"/>
              </w:divBdr>
            </w:div>
            <w:div w:id="1828282825">
              <w:marLeft w:val="0"/>
              <w:marRight w:val="0"/>
              <w:marTop w:val="0"/>
              <w:marBottom w:val="0"/>
              <w:divBdr>
                <w:top w:val="none" w:sz="0" w:space="0" w:color="auto"/>
                <w:left w:val="none" w:sz="0" w:space="0" w:color="auto"/>
                <w:bottom w:val="none" w:sz="0" w:space="0" w:color="auto"/>
                <w:right w:val="none" w:sz="0" w:space="0" w:color="auto"/>
              </w:divBdr>
            </w:div>
            <w:div w:id="2054882657">
              <w:marLeft w:val="0"/>
              <w:marRight w:val="0"/>
              <w:marTop w:val="0"/>
              <w:marBottom w:val="0"/>
              <w:divBdr>
                <w:top w:val="none" w:sz="0" w:space="0" w:color="auto"/>
                <w:left w:val="none" w:sz="0" w:space="0" w:color="auto"/>
                <w:bottom w:val="none" w:sz="0" w:space="0" w:color="auto"/>
                <w:right w:val="none" w:sz="0" w:space="0" w:color="auto"/>
              </w:divBdr>
            </w:div>
            <w:div w:id="1449930803">
              <w:marLeft w:val="0"/>
              <w:marRight w:val="0"/>
              <w:marTop w:val="0"/>
              <w:marBottom w:val="0"/>
              <w:divBdr>
                <w:top w:val="none" w:sz="0" w:space="0" w:color="auto"/>
                <w:left w:val="none" w:sz="0" w:space="0" w:color="auto"/>
                <w:bottom w:val="none" w:sz="0" w:space="0" w:color="auto"/>
                <w:right w:val="none" w:sz="0" w:space="0" w:color="auto"/>
              </w:divBdr>
            </w:div>
            <w:div w:id="561448530">
              <w:marLeft w:val="0"/>
              <w:marRight w:val="0"/>
              <w:marTop w:val="0"/>
              <w:marBottom w:val="0"/>
              <w:divBdr>
                <w:top w:val="none" w:sz="0" w:space="0" w:color="auto"/>
                <w:left w:val="none" w:sz="0" w:space="0" w:color="auto"/>
                <w:bottom w:val="none" w:sz="0" w:space="0" w:color="auto"/>
                <w:right w:val="none" w:sz="0" w:space="0" w:color="auto"/>
              </w:divBdr>
            </w:div>
            <w:div w:id="1985623203">
              <w:marLeft w:val="0"/>
              <w:marRight w:val="0"/>
              <w:marTop w:val="0"/>
              <w:marBottom w:val="0"/>
              <w:divBdr>
                <w:top w:val="none" w:sz="0" w:space="0" w:color="auto"/>
                <w:left w:val="none" w:sz="0" w:space="0" w:color="auto"/>
                <w:bottom w:val="none" w:sz="0" w:space="0" w:color="auto"/>
                <w:right w:val="none" w:sz="0" w:space="0" w:color="auto"/>
              </w:divBdr>
            </w:div>
            <w:div w:id="1795248423">
              <w:marLeft w:val="0"/>
              <w:marRight w:val="0"/>
              <w:marTop w:val="0"/>
              <w:marBottom w:val="0"/>
              <w:divBdr>
                <w:top w:val="none" w:sz="0" w:space="0" w:color="auto"/>
                <w:left w:val="none" w:sz="0" w:space="0" w:color="auto"/>
                <w:bottom w:val="none" w:sz="0" w:space="0" w:color="auto"/>
                <w:right w:val="none" w:sz="0" w:space="0" w:color="auto"/>
              </w:divBdr>
            </w:div>
            <w:div w:id="1560553778">
              <w:marLeft w:val="0"/>
              <w:marRight w:val="0"/>
              <w:marTop w:val="0"/>
              <w:marBottom w:val="0"/>
              <w:divBdr>
                <w:top w:val="none" w:sz="0" w:space="0" w:color="auto"/>
                <w:left w:val="none" w:sz="0" w:space="0" w:color="auto"/>
                <w:bottom w:val="none" w:sz="0" w:space="0" w:color="auto"/>
                <w:right w:val="none" w:sz="0" w:space="0" w:color="auto"/>
              </w:divBdr>
            </w:div>
            <w:div w:id="1772122145">
              <w:marLeft w:val="0"/>
              <w:marRight w:val="0"/>
              <w:marTop w:val="0"/>
              <w:marBottom w:val="0"/>
              <w:divBdr>
                <w:top w:val="none" w:sz="0" w:space="0" w:color="auto"/>
                <w:left w:val="none" w:sz="0" w:space="0" w:color="auto"/>
                <w:bottom w:val="none" w:sz="0" w:space="0" w:color="auto"/>
                <w:right w:val="none" w:sz="0" w:space="0" w:color="auto"/>
              </w:divBdr>
            </w:div>
            <w:div w:id="1124926032">
              <w:marLeft w:val="0"/>
              <w:marRight w:val="0"/>
              <w:marTop w:val="0"/>
              <w:marBottom w:val="0"/>
              <w:divBdr>
                <w:top w:val="none" w:sz="0" w:space="0" w:color="auto"/>
                <w:left w:val="none" w:sz="0" w:space="0" w:color="auto"/>
                <w:bottom w:val="none" w:sz="0" w:space="0" w:color="auto"/>
                <w:right w:val="none" w:sz="0" w:space="0" w:color="auto"/>
              </w:divBdr>
            </w:div>
            <w:div w:id="1363050409">
              <w:marLeft w:val="0"/>
              <w:marRight w:val="0"/>
              <w:marTop w:val="0"/>
              <w:marBottom w:val="0"/>
              <w:divBdr>
                <w:top w:val="none" w:sz="0" w:space="0" w:color="auto"/>
                <w:left w:val="none" w:sz="0" w:space="0" w:color="auto"/>
                <w:bottom w:val="none" w:sz="0" w:space="0" w:color="auto"/>
                <w:right w:val="none" w:sz="0" w:space="0" w:color="auto"/>
              </w:divBdr>
            </w:div>
            <w:div w:id="682897001">
              <w:marLeft w:val="0"/>
              <w:marRight w:val="0"/>
              <w:marTop w:val="0"/>
              <w:marBottom w:val="0"/>
              <w:divBdr>
                <w:top w:val="none" w:sz="0" w:space="0" w:color="auto"/>
                <w:left w:val="none" w:sz="0" w:space="0" w:color="auto"/>
                <w:bottom w:val="none" w:sz="0" w:space="0" w:color="auto"/>
                <w:right w:val="none" w:sz="0" w:space="0" w:color="auto"/>
              </w:divBdr>
            </w:div>
            <w:div w:id="46729052">
              <w:marLeft w:val="0"/>
              <w:marRight w:val="0"/>
              <w:marTop w:val="0"/>
              <w:marBottom w:val="0"/>
              <w:divBdr>
                <w:top w:val="none" w:sz="0" w:space="0" w:color="auto"/>
                <w:left w:val="none" w:sz="0" w:space="0" w:color="auto"/>
                <w:bottom w:val="none" w:sz="0" w:space="0" w:color="auto"/>
                <w:right w:val="none" w:sz="0" w:space="0" w:color="auto"/>
              </w:divBdr>
            </w:div>
            <w:div w:id="1321614930">
              <w:marLeft w:val="0"/>
              <w:marRight w:val="0"/>
              <w:marTop w:val="0"/>
              <w:marBottom w:val="0"/>
              <w:divBdr>
                <w:top w:val="none" w:sz="0" w:space="0" w:color="auto"/>
                <w:left w:val="none" w:sz="0" w:space="0" w:color="auto"/>
                <w:bottom w:val="none" w:sz="0" w:space="0" w:color="auto"/>
                <w:right w:val="none" w:sz="0" w:space="0" w:color="auto"/>
              </w:divBdr>
            </w:div>
            <w:div w:id="1718119721">
              <w:marLeft w:val="0"/>
              <w:marRight w:val="0"/>
              <w:marTop w:val="0"/>
              <w:marBottom w:val="0"/>
              <w:divBdr>
                <w:top w:val="none" w:sz="0" w:space="0" w:color="auto"/>
                <w:left w:val="none" w:sz="0" w:space="0" w:color="auto"/>
                <w:bottom w:val="none" w:sz="0" w:space="0" w:color="auto"/>
                <w:right w:val="none" w:sz="0" w:space="0" w:color="auto"/>
              </w:divBdr>
            </w:div>
            <w:div w:id="1674452664">
              <w:marLeft w:val="0"/>
              <w:marRight w:val="0"/>
              <w:marTop w:val="0"/>
              <w:marBottom w:val="0"/>
              <w:divBdr>
                <w:top w:val="none" w:sz="0" w:space="0" w:color="auto"/>
                <w:left w:val="none" w:sz="0" w:space="0" w:color="auto"/>
                <w:bottom w:val="none" w:sz="0" w:space="0" w:color="auto"/>
                <w:right w:val="none" w:sz="0" w:space="0" w:color="auto"/>
              </w:divBdr>
            </w:div>
            <w:div w:id="194855663">
              <w:marLeft w:val="0"/>
              <w:marRight w:val="0"/>
              <w:marTop w:val="0"/>
              <w:marBottom w:val="0"/>
              <w:divBdr>
                <w:top w:val="none" w:sz="0" w:space="0" w:color="auto"/>
                <w:left w:val="none" w:sz="0" w:space="0" w:color="auto"/>
                <w:bottom w:val="none" w:sz="0" w:space="0" w:color="auto"/>
                <w:right w:val="none" w:sz="0" w:space="0" w:color="auto"/>
              </w:divBdr>
            </w:div>
            <w:div w:id="1596591212">
              <w:marLeft w:val="0"/>
              <w:marRight w:val="0"/>
              <w:marTop w:val="0"/>
              <w:marBottom w:val="0"/>
              <w:divBdr>
                <w:top w:val="none" w:sz="0" w:space="0" w:color="auto"/>
                <w:left w:val="none" w:sz="0" w:space="0" w:color="auto"/>
                <w:bottom w:val="none" w:sz="0" w:space="0" w:color="auto"/>
                <w:right w:val="none" w:sz="0" w:space="0" w:color="auto"/>
              </w:divBdr>
            </w:div>
            <w:div w:id="428698792">
              <w:marLeft w:val="0"/>
              <w:marRight w:val="0"/>
              <w:marTop w:val="0"/>
              <w:marBottom w:val="0"/>
              <w:divBdr>
                <w:top w:val="none" w:sz="0" w:space="0" w:color="auto"/>
                <w:left w:val="none" w:sz="0" w:space="0" w:color="auto"/>
                <w:bottom w:val="none" w:sz="0" w:space="0" w:color="auto"/>
                <w:right w:val="none" w:sz="0" w:space="0" w:color="auto"/>
              </w:divBdr>
            </w:div>
            <w:div w:id="229771395">
              <w:marLeft w:val="0"/>
              <w:marRight w:val="0"/>
              <w:marTop w:val="0"/>
              <w:marBottom w:val="0"/>
              <w:divBdr>
                <w:top w:val="none" w:sz="0" w:space="0" w:color="auto"/>
                <w:left w:val="none" w:sz="0" w:space="0" w:color="auto"/>
                <w:bottom w:val="none" w:sz="0" w:space="0" w:color="auto"/>
                <w:right w:val="none" w:sz="0" w:space="0" w:color="auto"/>
              </w:divBdr>
            </w:div>
            <w:div w:id="268896511">
              <w:marLeft w:val="0"/>
              <w:marRight w:val="0"/>
              <w:marTop w:val="0"/>
              <w:marBottom w:val="0"/>
              <w:divBdr>
                <w:top w:val="none" w:sz="0" w:space="0" w:color="auto"/>
                <w:left w:val="none" w:sz="0" w:space="0" w:color="auto"/>
                <w:bottom w:val="none" w:sz="0" w:space="0" w:color="auto"/>
                <w:right w:val="none" w:sz="0" w:space="0" w:color="auto"/>
              </w:divBdr>
            </w:div>
            <w:div w:id="666787866">
              <w:marLeft w:val="0"/>
              <w:marRight w:val="0"/>
              <w:marTop w:val="0"/>
              <w:marBottom w:val="0"/>
              <w:divBdr>
                <w:top w:val="none" w:sz="0" w:space="0" w:color="auto"/>
                <w:left w:val="none" w:sz="0" w:space="0" w:color="auto"/>
                <w:bottom w:val="none" w:sz="0" w:space="0" w:color="auto"/>
                <w:right w:val="none" w:sz="0" w:space="0" w:color="auto"/>
              </w:divBdr>
            </w:div>
            <w:div w:id="2085029674">
              <w:marLeft w:val="0"/>
              <w:marRight w:val="0"/>
              <w:marTop w:val="0"/>
              <w:marBottom w:val="0"/>
              <w:divBdr>
                <w:top w:val="none" w:sz="0" w:space="0" w:color="auto"/>
                <w:left w:val="none" w:sz="0" w:space="0" w:color="auto"/>
                <w:bottom w:val="none" w:sz="0" w:space="0" w:color="auto"/>
                <w:right w:val="none" w:sz="0" w:space="0" w:color="auto"/>
              </w:divBdr>
            </w:div>
            <w:div w:id="1737049782">
              <w:marLeft w:val="0"/>
              <w:marRight w:val="0"/>
              <w:marTop w:val="0"/>
              <w:marBottom w:val="0"/>
              <w:divBdr>
                <w:top w:val="none" w:sz="0" w:space="0" w:color="auto"/>
                <w:left w:val="none" w:sz="0" w:space="0" w:color="auto"/>
                <w:bottom w:val="none" w:sz="0" w:space="0" w:color="auto"/>
                <w:right w:val="none" w:sz="0" w:space="0" w:color="auto"/>
              </w:divBdr>
            </w:div>
            <w:div w:id="1484929850">
              <w:marLeft w:val="0"/>
              <w:marRight w:val="0"/>
              <w:marTop w:val="0"/>
              <w:marBottom w:val="0"/>
              <w:divBdr>
                <w:top w:val="none" w:sz="0" w:space="0" w:color="auto"/>
                <w:left w:val="none" w:sz="0" w:space="0" w:color="auto"/>
                <w:bottom w:val="none" w:sz="0" w:space="0" w:color="auto"/>
                <w:right w:val="none" w:sz="0" w:space="0" w:color="auto"/>
              </w:divBdr>
            </w:div>
            <w:div w:id="1143547374">
              <w:marLeft w:val="0"/>
              <w:marRight w:val="0"/>
              <w:marTop w:val="0"/>
              <w:marBottom w:val="0"/>
              <w:divBdr>
                <w:top w:val="none" w:sz="0" w:space="0" w:color="auto"/>
                <w:left w:val="none" w:sz="0" w:space="0" w:color="auto"/>
                <w:bottom w:val="none" w:sz="0" w:space="0" w:color="auto"/>
                <w:right w:val="none" w:sz="0" w:space="0" w:color="auto"/>
              </w:divBdr>
            </w:div>
            <w:div w:id="696278530">
              <w:marLeft w:val="0"/>
              <w:marRight w:val="0"/>
              <w:marTop w:val="0"/>
              <w:marBottom w:val="0"/>
              <w:divBdr>
                <w:top w:val="none" w:sz="0" w:space="0" w:color="auto"/>
                <w:left w:val="none" w:sz="0" w:space="0" w:color="auto"/>
                <w:bottom w:val="none" w:sz="0" w:space="0" w:color="auto"/>
                <w:right w:val="none" w:sz="0" w:space="0" w:color="auto"/>
              </w:divBdr>
            </w:div>
            <w:div w:id="81920291">
              <w:marLeft w:val="0"/>
              <w:marRight w:val="0"/>
              <w:marTop w:val="0"/>
              <w:marBottom w:val="0"/>
              <w:divBdr>
                <w:top w:val="none" w:sz="0" w:space="0" w:color="auto"/>
                <w:left w:val="none" w:sz="0" w:space="0" w:color="auto"/>
                <w:bottom w:val="none" w:sz="0" w:space="0" w:color="auto"/>
                <w:right w:val="none" w:sz="0" w:space="0" w:color="auto"/>
              </w:divBdr>
            </w:div>
            <w:div w:id="632517811">
              <w:marLeft w:val="0"/>
              <w:marRight w:val="0"/>
              <w:marTop w:val="0"/>
              <w:marBottom w:val="0"/>
              <w:divBdr>
                <w:top w:val="none" w:sz="0" w:space="0" w:color="auto"/>
                <w:left w:val="none" w:sz="0" w:space="0" w:color="auto"/>
                <w:bottom w:val="none" w:sz="0" w:space="0" w:color="auto"/>
                <w:right w:val="none" w:sz="0" w:space="0" w:color="auto"/>
              </w:divBdr>
            </w:div>
            <w:div w:id="312100707">
              <w:marLeft w:val="0"/>
              <w:marRight w:val="0"/>
              <w:marTop w:val="0"/>
              <w:marBottom w:val="0"/>
              <w:divBdr>
                <w:top w:val="none" w:sz="0" w:space="0" w:color="auto"/>
                <w:left w:val="none" w:sz="0" w:space="0" w:color="auto"/>
                <w:bottom w:val="none" w:sz="0" w:space="0" w:color="auto"/>
                <w:right w:val="none" w:sz="0" w:space="0" w:color="auto"/>
              </w:divBdr>
            </w:div>
            <w:div w:id="1164511667">
              <w:marLeft w:val="0"/>
              <w:marRight w:val="0"/>
              <w:marTop w:val="0"/>
              <w:marBottom w:val="0"/>
              <w:divBdr>
                <w:top w:val="none" w:sz="0" w:space="0" w:color="auto"/>
                <w:left w:val="none" w:sz="0" w:space="0" w:color="auto"/>
                <w:bottom w:val="none" w:sz="0" w:space="0" w:color="auto"/>
                <w:right w:val="none" w:sz="0" w:space="0" w:color="auto"/>
              </w:divBdr>
            </w:div>
            <w:div w:id="832333840">
              <w:marLeft w:val="0"/>
              <w:marRight w:val="0"/>
              <w:marTop w:val="0"/>
              <w:marBottom w:val="0"/>
              <w:divBdr>
                <w:top w:val="none" w:sz="0" w:space="0" w:color="auto"/>
                <w:left w:val="none" w:sz="0" w:space="0" w:color="auto"/>
                <w:bottom w:val="none" w:sz="0" w:space="0" w:color="auto"/>
                <w:right w:val="none" w:sz="0" w:space="0" w:color="auto"/>
              </w:divBdr>
            </w:div>
            <w:div w:id="1738552000">
              <w:marLeft w:val="0"/>
              <w:marRight w:val="0"/>
              <w:marTop w:val="0"/>
              <w:marBottom w:val="0"/>
              <w:divBdr>
                <w:top w:val="none" w:sz="0" w:space="0" w:color="auto"/>
                <w:left w:val="none" w:sz="0" w:space="0" w:color="auto"/>
                <w:bottom w:val="none" w:sz="0" w:space="0" w:color="auto"/>
                <w:right w:val="none" w:sz="0" w:space="0" w:color="auto"/>
              </w:divBdr>
            </w:div>
            <w:div w:id="2006472552">
              <w:marLeft w:val="0"/>
              <w:marRight w:val="0"/>
              <w:marTop w:val="0"/>
              <w:marBottom w:val="0"/>
              <w:divBdr>
                <w:top w:val="none" w:sz="0" w:space="0" w:color="auto"/>
                <w:left w:val="none" w:sz="0" w:space="0" w:color="auto"/>
                <w:bottom w:val="none" w:sz="0" w:space="0" w:color="auto"/>
                <w:right w:val="none" w:sz="0" w:space="0" w:color="auto"/>
              </w:divBdr>
            </w:div>
            <w:div w:id="1170025161">
              <w:marLeft w:val="0"/>
              <w:marRight w:val="0"/>
              <w:marTop w:val="0"/>
              <w:marBottom w:val="0"/>
              <w:divBdr>
                <w:top w:val="none" w:sz="0" w:space="0" w:color="auto"/>
                <w:left w:val="none" w:sz="0" w:space="0" w:color="auto"/>
                <w:bottom w:val="none" w:sz="0" w:space="0" w:color="auto"/>
                <w:right w:val="none" w:sz="0" w:space="0" w:color="auto"/>
              </w:divBdr>
            </w:div>
            <w:div w:id="2038120426">
              <w:marLeft w:val="0"/>
              <w:marRight w:val="0"/>
              <w:marTop w:val="0"/>
              <w:marBottom w:val="0"/>
              <w:divBdr>
                <w:top w:val="none" w:sz="0" w:space="0" w:color="auto"/>
                <w:left w:val="none" w:sz="0" w:space="0" w:color="auto"/>
                <w:bottom w:val="none" w:sz="0" w:space="0" w:color="auto"/>
                <w:right w:val="none" w:sz="0" w:space="0" w:color="auto"/>
              </w:divBdr>
            </w:div>
            <w:div w:id="2088113141">
              <w:marLeft w:val="0"/>
              <w:marRight w:val="0"/>
              <w:marTop w:val="0"/>
              <w:marBottom w:val="0"/>
              <w:divBdr>
                <w:top w:val="none" w:sz="0" w:space="0" w:color="auto"/>
                <w:left w:val="none" w:sz="0" w:space="0" w:color="auto"/>
                <w:bottom w:val="none" w:sz="0" w:space="0" w:color="auto"/>
                <w:right w:val="none" w:sz="0" w:space="0" w:color="auto"/>
              </w:divBdr>
            </w:div>
            <w:div w:id="497313332">
              <w:marLeft w:val="0"/>
              <w:marRight w:val="0"/>
              <w:marTop w:val="0"/>
              <w:marBottom w:val="0"/>
              <w:divBdr>
                <w:top w:val="none" w:sz="0" w:space="0" w:color="auto"/>
                <w:left w:val="none" w:sz="0" w:space="0" w:color="auto"/>
                <w:bottom w:val="none" w:sz="0" w:space="0" w:color="auto"/>
                <w:right w:val="none" w:sz="0" w:space="0" w:color="auto"/>
              </w:divBdr>
            </w:div>
            <w:div w:id="1978952259">
              <w:marLeft w:val="0"/>
              <w:marRight w:val="0"/>
              <w:marTop w:val="0"/>
              <w:marBottom w:val="0"/>
              <w:divBdr>
                <w:top w:val="none" w:sz="0" w:space="0" w:color="auto"/>
                <w:left w:val="none" w:sz="0" w:space="0" w:color="auto"/>
                <w:bottom w:val="none" w:sz="0" w:space="0" w:color="auto"/>
                <w:right w:val="none" w:sz="0" w:space="0" w:color="auto"/>
              </w:divBdr>
            </w:div>
            <w:div w:id="792868921">
              <w:marLeft w:val="0"/>
              <w:marRight w:val="0"/>
              <w:marTop w:val="0"/>
              <w:marBottom w:val="0"/>
              <w:divBdr>
                <w:top w:val="none" w:sz="0" w:space="0" w:color="auto"/>
                <w:left w:val="none" w:sz="0" w:space="0" w:color="auto"/>
                <w:bottom w:val="none" w:sz="0" w:space="0" w:color="auto"/>
                <w:right w:val="none" w:sz="0" w:space="0" w:color="auto"/>
              </w:divBdr>
            </w:div>
            <w:div w:id="1942443788">
              <w:marLeft w:val="0"/>
              <w:marRight w:val="0"/>
              <w:marTop w:val="0"/>
              <w:marBottom w:val="0"/>
              <w:divBdr>
                <w:top w:val="none" w:sz="0" w:space="0" w:color="auto"/>
                <w:left w:val="none" w:sz="0" w:space="0" w:color="auto"/>
                <w:bottom w:val="none" w:sz="0" w:space="0" w:color="auto"/>
                <w:right w:val="none" w:sz="0" w:space="0" w:color="auto"/>
              </w:divBdr>
            </w:div>
            <w:div w:id="2007398579">
              <w:marLeft w:val="0"/>
              <w:marRight w:val="0"/>
              <w:marTop w:val="0"/>
              <w:marBottom w:val="0"/>
              <w:divBdr>
                <w:top w:val="none" w:sz="0" w:space="0" w:color="auto"/>
                <w:left w:val="none" w:sz="0" w:space="0" w:color="auto"/>
                <w:bottom w:val="none" w:sz="0" w:space="0" w:color="auto"/>
                <w:right w:val="none" w:sz="0" w:space="0" w:color="auto"/>
              </w:divBdr>
            </w:div>
            <w:div w:id="259685672">
              <w:marLeft w:val="0"/>
              <w:marRight w:val="0"/>
              <w:marTop w:val="0"/>
              <w:marBottom w:val="0"/>
              <w:divBdr>
                <w:top w:val="none" w:sz="0" w:space="0" w:color="auto"/>
                <w:left w:val="none" w:sz="0" w:space="0" w:color="auto"/>
                <w:bottom w:val="none" w:sz="0" w:space="0" w:color="auto"/>
                <w:right w:val="none" w:sz="0" w:space="0" w:color="auto"/>
              </w:divBdr>
            </w:div>
            <w:div w:id="122772573">
              <w:marLeft w:val="0"/>
              <w:marRight w:val="0"/>
              <w:marTop w:val="0"/>
              <w:marBottom w:val="0"/>
              <w:divBdr>
                <w:top w:val="none" w:sz="0" w:space="0" w:color="auto"/>
                <w:left w:val="none" w:sz="0" w:space="0" w:color="auto"/>
                <w:bottom w:val="none" w:sz="0" w:space="0" w:color="auto"/>
                <w:right w:val="none" w:sz="0" w:space="0" w:color="auto"/>
              </w:divBdr>
            </w:div>
            <w:div w:id="1982345071">
              <w:marLeft w:val="0"/>
              <w:marRight w:val="0"/>
              <w:marTop w:val="0"/>
              <w:marBottom w:val="0"/>
              <w:divBdr>
                <w:top w:val="none" w:sz="0" w:space="0" w:color="auto"/>
                <w:left w:val="none" w:sz="0" w:space="0" w:color="auto"/>
                <w:bottom w:val="none" w:sz="0" w:space="0" w:color="auto"/>
                <w:right w:val="none" w:sz="0" w:space="0" w:color="auto"/>
              </w:divBdr>
            </w:div>
            <w:div w:id="1379472916">
              <w:marLeft w:val="0"/>
              <w:marRight w:val="0"/>
              <w:marTop w:val="0"/>
              <w:marBottom w:val="0"/>
              <w:divBdr>
                <w:top w:val="none" w:sz="0" w:space="0" w:color="auto"/>
                <w:left w:val="none" w:sz="0" w:space="0" w:color="auto"/>
                <w:bottom w:val="none" w:sz="0" w:space="0" w:color="auto"/>
                <w:right w:val="none" w:sz="0" w:space="0" w:color="auto"/>
              </w:divBdr>
            </w:div>
            <w:div w:id="242572478">
              <w:marLeft w:val="0"/>
              <w:marRight w:val="0"/>
              <w:marTop w:val="0"/>
              <w:marBottom w:val="0"/>
              <w:divBdr>
                <w:top w:val="none" w:sz="0" w:space="0" w:color="auto"/>
                <w:left w:val="none" w:sz="0" w:space="0" w:color="auto"/>
                <w:bottom w:val="none" w:sz="0" w:space="0" w:color="auto"/>
                <w:right w:val="none" w:sz="0" w:space="0" w:color="auto"/>
              </w:divBdr>
            </w:div>
            <w:div w:id="285624690">
              <w:marLeft w:val="0"/>
              <w:marRight w:val="0"/>
              <w:marTop w:val="0"/>
              <w:marBottom w:val="0"/>
              <w:divBdr>
                <w:top w:val="none" w:sz="0" w:space="0" w:color="auto"/>
                <w:left w:val="none" w:sz="0" w:space="0" w:color="auto"/>
                <w:bottom w:val="none" w:sz="0" w:space="0" w:color="auto"/>
                <w:right w:val="none" w:sz="0" w:space="0" w:color="auto"/>
              </w:divBdr>
            </w:div>
            <w:div w:id="925769046">
              <w:marLeft w:val="0"/>
              <w:marRight w:val="0"/>
              <w:marTop w:val="0"/>
              <w:marBottom w:val="0"/>
              <w:divBdr>
                <w:top w:val="none" w:sz="0" w:space="0" w:color="auto"/>
                <w:left w:val="none" w:sz="0" w:space="0" w:color="auto"/>
                <w:bottom w:val="none" w:sz="0" w:space="0" w:color="auto"/>
                <w:right w:val="none" w:sz="0" w:space="0" w:color="auto"/>
              </w:divBdr>
            </w:div>
            <w:div w:id="22900807">
              <w:marLeft w:val="0"/>
              <w:marRight w:val="0"/>
              <w:marTop w:val="0"/>
              <w:marBottom w:val="0"/>
              <w:divBdr>
                <w:top w:val="none" w:sz="0" w:space="0" w:color="auto"/>
                <w:left w:val="none" w:sz="0" w:space="0" w:color="auto"/>
                <w:bottom w:val="none" w:sz="0" w:space="0" w:color="auto"/>
                <w:right w:val="none" w:sz="0" w:space="0" w:color="auto"/>
              </w:divBdr>
            </w:div>
            <w:div w:id="62221218">
              <w:marLeft w:val="0"/>
              <w:marRight w:val="0"/>
              <w:marTop w:val="0"/>
              <w:marBottom w:val="0"/>
              <w:divBdr>
                <w:top w:val="none" w:sz="0" w:space="0" w:color="auto"/>
                <w:left w:val="none" w:sz="0" w:space="0" w:color="auto"/>
                <w:bottom w:val="none" w:sz="0" w:space="0" w:color="auto"/>
                <w:right w:val="none" w:sz="0" w:space="0" w:color="auto"/>
              </w:divBdr>
            </w:div>
            <w:div w:id="1060053609">
              <w:marLeft w:val="0"/>
              <w:marRight w:val="0"/>
              <w:marTop w:val="0"/>
              <w:marBottom w:val="0"/>
              <w:divBdr>
                <w:top w:val="none" w:sz="0" w:space="0" w:color="auto"/>
                <w:left w:val="none" w:sz="0" w:space="0" w:color="auto"/>
                <w:bottom w:val="none" w:sz="0" w:space="0" w:color="auto"/>
                <w:right w:val="none" w:sz="0" w:space="0" w:color="auto"/>
              </w:divBdr>
            </w:div>
            <w:div w:id="689064452">
              <w:marLeft w:val="0"/>
              <w:marRight w:val="0"/>
              <w:marTop w:val="0"/>
              <w:marBottom w:val="0"/>
              <w:divBdr>
                <w:top w:val="none" w:sz="0" w:space="0" w:color="auto"/>
                <w:left w:val="none" w:sz="0" w:space="0" w:color="auto"/>
                <w:bottom w:val="none" w:sz="0" w:space="0" w:color="auto"/>
                <w:right w:val="none" w:sz="0" w:space="0" w:color="auto"/>
              </w:divBdr>
            </w:div>
            <w:div w:id="541097385">
              <w:marLeft w:val="0"/>
              <w:marRight w:val="0"/>
              <w:marTop w:val="0"/>
              <w:marBottom w:val="0"/>
              <w:divBdr>
                <w:top w:val="none" w:sz="0" w:space="0" w:color="auto"/>
                <w:left w:val="none" w:sz="0" w:space="0" w:color="auto"/>
                <w:bottom w:val="none" w:sz="0" w:space="0" w:color="auto"/>
                <w:right w:val="none" w:sz="0" w:space="0" w:color="auto"/>
              </w:divBdr>
            </w:div>
            <w:div w:id="1903830485">
              <w:marLeft w:val="0"/>
              <w:marRight w:val="0"/>
              <w:marTop w:val="0"/>
              <w:marBottom w:val="0"/>
              <w:divBdr>
                <w:top w:val="none" w:sz="0" w:space="0" w:color="auto"/>
                <w:left w:val="none" w:sz="0" w:space="0" w:color="auto"/>
                <w:bottom w:val="none" w:sz="0" w:space="0" w:color="auto"/>
                <w:right w:val="none" w:sz="0" w:space="0" w:color="auto"/>
              </w:divBdr>
            </w:div>
            <w:div w:id="1553493714">
              <w:marLeft w:val="0"/>
              <w:marRight w:val="0"/>
              <w:marTop w:val="0"/>
              <w:marBottom w:val="0"/>
              <w:divBdr>
                <w:top w:val="none" w:sz="0" w:space="0" w:color="auto"/>
                <w:left w:val="none" w:sz="0" w:space="0" w:color="auto"/>
                <w:bottom w:val="none" w:sz="0" w:space="0" w:color="auto"/>
                <w:right w:val="none" w:sz="0" w:space="0" w:color="auto"/>
              </w:divBdr>
            </w:div>
            <w:div w:id="308675983">
              <w:marLeft w:val="0"/>
              <w:marRight w:val="0"/>
              <w:marTop w:val="0"/>
              <w:marBottom w:val="0"/>
              <w:divBdr>
                <w:top w:val="none" w:sz="0" w:space="0" w:color="auto"/>
                <w:left w:val="none" w:sz="0" w:space="0" w:color="auto"/>
                <w:bottom w:val="none" w:sz="0" w:space="0" w:color="auto"/>
                <w:right w:val="none" w:sz="0" w:space="0" w:color="auto"/>
              </w:divBdr>
            </w:div>
            <w:div w:id="1011103588">
              <w:marLeft w:val="0"/>
              <w:marRight w:val="0"/>
              <w:marTop w:val="0"/>
              <w:marBottom w:val="0"/>
              <w:divBdr>
                <w:top w:val="none" w:sz="0" w:space="0" w:color="auto"/>
                <w:left w:val="none" w:sz="0" w:space="0" w:color="auto"/>
                <w:bottom w:val="none" w:sz="0" w:space="0" w:color="auto"/>
                <w:right w:val="none" w:sz="0" w:space="0" w:color="auto"/>
              </w:divBdr>
            </w:div>
            <w:div w:id="205916579">
              <w:marLeft w:val="0"/>
              <w:marRight w:val="0"/>
              <w:marTop w:val="0"/>
              <w:marBottom w:val="0"/>
              <w:divBdr>
                <w:top w:val="none" w:sz="0" w:space="0" w:color="auto"/>
                <w:left w:val="none" w:sz="0" w:space="0" w:color="auto"/>
                <w:bottom w:val="none" w:sz="0" w:space="0" w:color="auto"/>
                <w:right w:val="none" w:sz="0" w:space="0" w:color="auto"/>
              </w:divBdr>
            </w:div>
            <w:div w:id="985278391">
              <w:marLeft w:val="0"/>
              <w:marRight w:val="0"/>
              <w:marTop w:val="0"/>
              <w:marBottom w:val="0"/>
              <w:divBdr>
                <w:top w:val="none" w:sz="0" w:space="0" w:color="auto"/>
                <w:left w:val="none" w:sz="0" w:space="0" w:color="auto"/>
                <w:bottom w:val="none" w:sz="0" w:space="0" w:color="auto"/>
                <w:right w:val="none" w:sz="0" w:space="0" w:color="auto"/>
              </w:divBdr>
            </w:div>
            <w:div w:id="746532300">
              <w:marLeft w:val="0"/>
              <w:marRight w:val="0"/>
              <w:marTop w:val="0"/>
              <w:marBottom w:val="0"/>
              <w:divBdr>
                <w:top w:val="none" w:sz="0" w:space="0" w:color="auto"/>
                <w:left w:val="none" w:sz="0" w:space="0" w:color="auto"/>
                <w:bottom w:val="none" w:sz="0" w:space="0" w:color="auto"/>
                <w:right w:val="none" w:sz="0" w:space="0" w:color="auto"/>
              </w:divBdr>
            </w:div>
            <w:div w:id="259918711">
              <w:marLeft w:val="0"/>
              <w:marRight w:val="0"/>
              <w:marTop w:val="0"/>
              <w:marBottom w:val="0"/>
              <w:divBdr>
                <w:top w:val="none" w:sz="0" w:space="0" w:color="auto"/>
                <w:left w:val="none" w:sz="0" w:space="0" w:color="auto"/>
                <w:bottom w:val="none" w:sz="0" w:space="0" w:color="auto"/>
                <w:right w:val="none" w:sz="0" w:space="0" w:color="auto"/>
              </w:divBdr>
            </w:div>
            <w:div w:id="1443185488">
              <w:marLeft w:val="0"/>
              <w:marRight w:val="0"/>
              <w:marTop w:val="0"/>
              <w:marBottom w:val="0"/>
              <w:divBdr>
                <w:top w:val="none" w:sz="0" w:space="0" w:color="auto"/>
                <w:left w:val="none" w:sz="0" w:space="0" w:color="auto"/>
                <w:bottom w:val="none" w:sz="0" w:space="0" w:color="auto"/>
                <w:right w:val="none" w:sz="0" w:space="0" w:color="auto"/>
              </w:divBdr>
            </w:div>
            <w:div w:id="1761101233">
              <w:marLeft w:val="0"/>
              <w:marRight w:val="0"/>
              <w:marTop w:val="0"/>
              <w:marBottom w:val="0"/>
              <w:divBdr>
                <w:top w:val="none" w:sz="0" w:space="0" w:color="auto"/>
                <w:left w:val="none" w:sz="0" w:space="0" w:color="auto"/>
                <w:bottom w:val="none" w:sz="0" w:space="0" w:color="auto"/>
                <w:right w:val="none" w:sz="0" w:space="0" w:color="auto"/>
              </w:divBdr>
            </w:div>
            <w:div w:id="802506790">
              <w:marLeft w:val="0"/>
              <w:marRight w:val="0"/>
              <w:marTop w:val="0"/>
              <w:marBottom w:val="0"/>
              <w:divBdr>
                <w:top w:val="none" w:sz="0" w:space="0" w:color="auto"/>
                <w:left w:val="none" w:sz="0" w:space="0" w:color="auto"/>
                <w:bottom w:val="none" w:sz="0" w:space="0" w:color="auto"/>
                <w:right w:val="none" w:sz="0" w:space="0" w:color="auto"/>
              </w:divBdr>
            </w:div>
            <w:div w:id="72286987">
              <w:marLeft w:val="0"/>
              <w:marRight w:val="0"/>
              <w:marTop w:val="0"/>
              <w:marBottom w:val="0"/>
              <w:divBdr>
                <w:top w:val="none" w:sz="0" w:space="0" w:color="auto"/>
                <w:left w:val="none" w:sz="0" w:space="0" w:color="auto"/>
                <w:bottom w:val="none" w:sz="0" w:space="0" w:color="auto"/>
                <w:right w:val="none" w:sz="0" w:space="0" w:color="auto"/>
              </w:divBdr>
            </w:div>
            <w:div w:id="1240604115">
              <w:marLeft w:val="0"/>
              <w:marRight w:val="0"/>
              <w:marTop w:val="0"/>
              <w:marBottom w:val="0"/>
              <w:divBdr>
                <w:top w:val="none" w:sz="0" w:space="0" w:color="auto"/>
                <w:left w:val="none" w:sz="0" w:space="0" w:color="auto"/>
                <w:bottom w:val="none" w:sz="0" w:space="0" w:color="auto"/>
                <w:right w:val="none" w:sz="0" w:space="0" w:color="auto"/>
              </w:divBdr>
            </w:div>
            <w:div w:id="1104836680">
              <w:marLeft w:val="0"/>
              <w:marRight w:val="0"/>
              <w:marTop w:val="0"/>
              <w:marBottom w:val="0"/>
              <w:divBdr>
                <w:top w:val="none" w:sz="0" w:space="0" w:color="auto"/>
                <w:left w:val="none" w:sz="0" w:space="0" w:color="auto"/>
                <w:bottom w:val="none" w:sz="0" w:space="0" w:color="auto"/>
                <w:right w:val="none" w:sz="0" w:space="0" w:color="auto"/>
              </w:divBdr>
            </w:div>
            <w:div w:id="232084174">
              <w:marLeft w:val="0"/>
              <w:marRight w:val="0"/>
              <w:marTop w:val="0"/>
              <w:marBottom w:val="0"/>
              <w:divBdr>
                <w:top w:val="none" w:sz="0" w:space="0" w:color="auto"/>
                <w:left w:val="none" w:sz="0" w:space="0" w:color="auto"/>
                <w:bottom w:val="none" w:sz="0" w:space="0" w:color="auto"/>
                <w:right w:val="none" w:sz="0" w:space="0" w:color="auto"/>
              </w:divBdr>
            </w:div>
            <w:div w:id="1238903537">
              <w:marLeft w:val="0"/>
              <w:marRight w:val="0"/>
              <w:marTop w:val="0"/>
              <w:marBottom w:val="0"/>
              <w:divBdr>
                <w:top w:val="none" w:sz="0" w:space="0" w:color="auto"/>
                <w:left w:val="none" w:sz="0" w:space="0" w:color="auto"/>
                <w:bottom w:val="none" w:sz="0" w:space="0" w:color="auto"/>
                <w:right w:val="none" w:sz="0" w:space="0" w:color="auto"/>
              </w:divBdr>
            </w:div>
            <w:div w:id="1958023922">
              <w:marLeft w:val="0"/>
              <w:marRight w:val="0"/>
              <w:marTop w:val="0"/>
              <w:marBottom w:val="0"/>
              <w:divBdr>
                <w:top w:val="none" w:sz="0" w:space="0" w:color="auto"/>
                <w:left w:val="none" w:sz="0" w:space="0" w:color="auto"/>
                <w:bottom w:val="none" w:sz="0" w:space="0" w:color="auto"/>
                <w:right w:val="none" w:sz="0" w:space="0" w:color="auto"/>
              </w:divBdr>
            </w:div>
            <w:div w:id="1708797345">
              <w:marLeft w:val="0"/>
              <w:marRight w:val="0"/>
              <w:marTop w:val="0"/>
              <w:marBottom w:val="0"/>
              <w:divBdr>
                <w:top w:val="none" w:sz="0" w:space="0" w:color="auto"/>
                <w:left w:val="none" w:sz="0" w:space="0" w:color="auto"/>
                <w:bottom w:val="none" w:sz="0" w:space="0" w:color="auto"/>
                <w:right w:val="none" w:sz="0" w:space="0" w:color="auto"/>
              </w:divBdr>
            </w:div>
            <w:div w:id="44989145">
              <w:marLeft w:val="0"/>
              <w:marRight w:val="0"/>
              <w:marTop w:val="0"/>
              <w:marBottom w:val="0"/>
              <w:divBdr>
                <w:top w:val="none" w:sz="0" w:space="0" w:color="auto"/>
                <w:left w:val="none" w:sz="0" w:space="0" w:color="auto"/>
                <w:bottom w:val="none" w:sz="0" w:space="0" w:color="auto"/>
                <w:right w:val="none" w:sz="0" w:space="0" w:color="auto"/>
              </w:divBdr>
            </w:div>
            <w:div w:id="102459817">
              <w:marLeft w:val="0"/>
              <w:marRight w:val="0"/>
              <w:marTop w:val="0"/>
              <w:marBottom w:val="0"/>
              <w:divBdr>
                <w:top w:val="none" w:sz="0" w:space="0" w:color="auto"/>
                <w:left w:val="none" w:sz="0" w:space="0" w:color="auto"/>
                <w:bottom w:val="none" w:sz="0" w:space="0" w:color="auto"/>
                <w:right w:val="none" w:sz="0" w:space="0" w:color="auto"/>
              </w:divBdr>
            </w:div>
            <w:div w:id="673151116">
              <w:marLeft w:val="0"/>
              <w:marRight w:val="0"/>
              <w:marTop w:val="0"/>
              <w:marBottom w:val="0"/>
              <w:divBdr>
                <w:top w:val="none" w:sz="0" w:space="0" w:color="auto"/>
                <w:left w:val="none" w:sz="0" w:space="0" w:color="auto"/>
                <w:bottom w:val="none" w:sz="0" w:space="0" w:color="auto"/>
                <w:right w:val="none" w:sz="0" w:space="0" w:color="auto"/>
              </w:divBdr>
            </w:div>
            <w:div w:id="1333022075">
              <w:marLeft w:val="0"/>
              <w:marRight w:val="0"/>
              <w:marTop w:val="0"/>
              <w:marBottom w:val="0"/>
              <w:divBdr>
                <w:top w:val="none" w:sz="0" w:space="0" w:color="auto"/>
                <w:left w:val="none" w:sz="0" w:space="0" w:color="auto"/>
                <w:bottom w:val="none" w:sz="0" w:space="0" w:color="auto"/>
                <w:right w:val="none" w:sz="0" w:space="0" w:color="auto"/>
              </w:divBdr>
            </w:div>
            <w:div w:id="76951690">
              <w:marLeft w:val="0"/>
              <w:marRight w:val="0"/>
              <w:marTop w:val="0"/>
              <w:marBottom w:val="0"/>
              <w:divBdr>
                <w:top w:val="none" w:sz="0" w:space="0" w:color="auto"/>
                <w:left w:val="none" w:sz="0" w:space="0" w:color="auto"/>
                <w:bottom w:val="none" w:sz="0" w:space="0" w:color="auto"/>
                <w:right w:val="none" w:sz="0" w:space="0" w:color="auto"/>
              </w:divBdr>
            </w:div>
            <w:div w:id="1192035336">
              <w:marLeft w:val="0"/>
              <w:marRight w:val="0"/>
              <w:marTop w:val="0"/>
              <w:marBottom w:val="0"/>
              <w:divBdr>
                <w:top w:val="none" w:sz="0" w:space="0" w:color="auto"/>
                <w:left w:val="none" w:sz="0" w:space="0" w:color="auto"/>
                <w:bottom w:val="none" w:sz="0" w:space="0" w:color="auto"/>
                <w:right w:val="none" w:sz="0" w:space="0" w:color="auto"/>
              </w:divBdr>
            </w:div>
            <w:div w:id="951012745">
              <w:marLeft w:val="0"/>
              <w:marRight w:val="0"/>
              <w:marTop w:val="0"/>
              <w:marBottom w:val="0"/>
              <w:divBdr>
                <w:top w:val="none" w:sz="0" w:space="0" w:color="auto"/>
                <w:left w:val="none" w:sz="0" w:space="0" w:color="auto"/>
                <w:bottom w:val="none" w:sz="0" w:space="0" w:color="auto"/>
                <w:right w:val="none" w:sz="0" w:space="0" w:color="auto"/>
              </w:divBdr>
            </w:div>
            <w:div w:id="318774986">
              <w:marLeft w:val="0"/>
              <w:marRight w:val="0"/>
              <w:marTop w:val="0"/>
              <w:marBottom w:val="0"/>
              <w:divBdr>
                <w:top w:val="none" w:sz="0" w:space="0" w:color="auto"/>
                <w:left w:val="none" w:sz="0" w:space="0" w:color="auto"/>
                <w:bottom w:val="none" w:sz="0" w:space="0" w:color="auto"/>
                <w:right w:val="none" w:sz="0" w:space="0" w:color="auto"/>
              </w:divBdr>
            </w:div>
            <w:div w:id="854929284">
              <w:marLeft w:val="0"/>
              <w:marRight w:val="0"/>
              <w:marTop w:val="0"/>
              <w:marBottom w:val="0"/>
              <w:divBdr>
                <w:top w:val="none" w:sz="0" w:space="0" w:color="auto"/>
                <w:left w:val="none" w:sz="0" w:space="0" w:color="auto"/>
                <w:bottom w:val="none" w:sz="0" w:space="0" w:color="auto"/>
                <w:right w:val="none" w:sz="0" w:space="0" w:color="auto"/>
              </w:divBdr>
            </w:div>
            <w:div w:id="1809323077">
              <w:marLeft w:val="0"/>
              <w:marRight w:val="0"/>
              <w:marTop w:val="0"/>
              <w:marBottom w:val="0"/>
              <w:divBdr>
                <w:top w:val="none" w:sz="0" w:space="0" w:color="auto"/>
                <w:left w:val="none" w:sz="0" w:space="0" w:color="auto"/>
                <w:bottom w:val="none" w:sz="0" w:space="0" w:color="auto"/>
                <w:right w:val="none" w:sz="0" w:space="0" w:color="auto"/>
              </w:divBdr>
            </w:div>
            <w:div w:id="659161498">
              <w:marLeft w:val="0"/>
              <w:marRight w:val="0"/>
              <w:marTop w:val="0"/>
              <w:marBottom w:val="0"/>
              <w:divBdr>
                <w:top w:val="none" w:sz="0" w:space="0" w:color="auto"/>
                <w:left w:val="none" w:sz="0" w:space="0" w:color="auto"/>
                <w:bottom w:val="none" w:sz="0" w:space="0" w:color="auto"/>
                <w:right w:val="none" w:sz="0" w:space="0" w:color="auto"/>
              </w:divBdr>
            </w:div>
            <w:div w:id="99183991">
              <w:marLeft w:val="0"/>
              <w:marRight w:val="0"/>
              <w:marTop w:val="0"/>
              <w:marBottom w:val="0"/>
              <w:divBdr>
                <w:top w:val="none" w:sz="0" w:space="0" w:color="auto"/>
                <w:left w:val="none" w:sz="0" w:space="0" w:color="auto"/>
                <w:bottom w:val="none" w:sz="0" w:space="0" w:color="auto"/>
                <w:right w:val="none" w:sz="0" w:space="0" w:color="auto"/>
              </w:divBdr>
            </w:div>
            <w:div w:id="438331871">
              <w:marLeft w:val="0"/>
              <w:marRight w:val="0"/>
              <w:marTop w:val="0"/>
              <w:marBottom w:val="0"/>
              <w:divBdr>
                <w:top w:val="none" w:sz="0" w:space="0" w:color="auto"/>
                <w:left w:val="none" w:sz="0" w:space="0" w:color="auto"/>
                <w:bottom w:val="none" w:sz="0" w:space="0" w:color="auto"/>
                <w:right w:val="none" w:sz="0" w:space="0" w:color="auto"/>
              </w:divBdr>
            </w:div>
            <w:div w:id="709962068">
              <w:marLeft w:val="0"/>
              <w:marRight w:val="0"/>
              <w:marTop w:val="0"/>
              <w:marBottom w:val="0"/>
              <w:divBdr>
                <w:top w:val="none" w:sz="0" w:space="0" w:color="auto"/>
                <w:left w:val="none" w:sz="0" w:space="0" w:color="auto"/>
                <w:bottom w:val="none" w:sz="0" w:space="0" w:color="auto"/>
                <w:right w:val="none" w:sz="0" w:space="0" w:color="auto"/>
              </w:divBdr>
            </w:div>
            <w:div w:id="581332163">
              <w:marLeft w:val="0"/>
              <w:marRight w:val="0"/>
              <w:marTop w:val="0"/>
              <w:marBottom w:val="0"/>
              <w:divBdr>
                <w:top w:val="none" w:sz="0" w:space="0" w:color="auto"/>
                <w:left w:val="none" w:sz="0" w:space="0" w:color="auto"/>
                <w:bottom w:val="none" w:sz="0" w:space="0" w:color="auto"/>
                <w:right w:val="none" w:sz="0" w:space="0" w:color="auto"/>
              </w:divBdr>
            </w:div>
            <w:div w:id="704988191">
              <w:marLeft w:val="0"/>
              <w:marRight w:val="0"/>
              <w:marTop w:val="0"/>
              <w:marBottom w:val="0"/>
              <w:divBdr>
                <w:top w:val="none" w:sz="0" w:space="0" w:color="auto"/>
                <w:left w:val="none" w:sz="0" w:space="0" w:color="auto"/>
                <w:bottom w:val="none" w:sz="0" w:space="0" w:color="auto"/>
                <w:right w:val="none" w:sz="0" w:space="0" w:color="auto"/>
              </w:divBdr>
            </w:div>
            <w:div w:id="1976523648">
              <w:marLeft w:val="0"/>
              <w:marRight w:val="0"/>
              <w:marTop w:val="0"/>
              <w:marBottom w:val="0"/>
              <w:divBdr>
                <w:top w:val="none" w:sz="0" w:space="0" w:color="auto"/>
                <w:left w:val="none" w:sz="0" w:space="0" w:color="auto"/>
                <w:bottom w:val="none" w:sz="0" w:space="0" w:color="auto"/>
                <w:right w:val="none" w:sz="0" w:space="0" w:color="auto"/>
              </w:divBdr>
            </w:div>
            <w:div w:id="1524854010">
              <w:marLeft w:val="0"/>
              <w:marRight w:val="0"/>
              <w:marTop w:val="0"/>
              <w:marBottom w:val="0"/>
              <w:divBdr>
                <w:top w:val="none" w:sz="0" w:space="0" w:color="auto"/>
                <w:left w:val="none" w:sz="0" w:space="0" w:color="auto"/>
                <w:bottom w:val="none" w:sz="0" w:space="0" w:color="auto"/>
                <w:right w:val="none" w:sz="0" w:space="0" w:color="auto"/>
              </w:divBdr>
            </w:div>
            <w:div w:id="1294946280">
              <w:marLeft w:val="0"/>
              <w:marRight w:val="0"/>
              <w:marTop w:val="0"/>
              <w:marBottom w:val="0"/>
              <w:divBdr>
                <w:top w:val="none" w:sz="0" w:space="0" w:color="auto"/>
                <w:left w:val="none" w:sz="0" w:space="0" w:color="auto"/>
                <w:bottom w:val="none" w:sz="0" w:space="0" w:color="auto"/>
                <w:right w:val="none" w:sz="0" w:space="0" w:color="auto"/>
              </w:divBdr>
            </w:div>
            <w:div w:id="110369230">
              <w:marLeft w:val="0"/>
              <w:marRight w:val="0"/>
              <w:marTop w:val="0"/>
              <w:marBottom w:val="0"/>
              <w:divBdr>
                <w:top w:val="none" w:sz="0" w:space="0" w:color="auto"/>
                <w:left w:val="none" w:sz="0" w:space="0" w:color="auto"/>
                <w:bottom w:val="none" w:sz="0" w:space="0" w:color="auto"/>
                <w:right w:val="none" w:sz="0" w:space="0" w:color="auto"/>
              </w:divBdr>
            </w:div>
            <w:div w:id="3679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5234">
      <w:bodyDiv w:val="1"/>
      <w:marLeft w:val="0"/>
      <w:marRight w:val="0"/>
      <w:marTop w:val="0"/>
      <w:marBottom w:val="0"/>
      <w:divBdr>
        <w:top w:val="none" w:sz="0" w:space="0" w:color="auto"/>
        <w:left w:val="none" w:sz="0" w:space="0" w:color="auto"/>
        <w:bottom w:val="none" w:sz="0" w:space="0" w:color="auto"/>
        <w:right w:val="none" w:sz="0" w:space="0" w:color="auto"/>
      </w:divBdr>
      <w:divsChild>
        <w:div w:id="110170711">
          <w:marLeft w:val="0"/>
          <w:marRight w:val="0"/>
          <w:marTop w:val="0"/>
          <w:marBottom w:val="0"/>
          <w:divBdr>
            <w:top w:val="none" w:sz="0" w:space="0" w:color="auto"/>
            <w:left w:val="none" w:sz="0" w:space="0" w:color="auto"/>
            <w:bottom w:val="none" w:sz="0" w:space="0" w:color="auto"/>
            <w:right w:val="none" w:sz="0" w:space="0" w:color="auto"/>
          </w:divBdr>
          <w:divsChild>
            <w:div w:id="2081445473">
              <w:marLeft w:val="0"/>
              <w:marRight w:val="0"/>
              <w:marTop w:val="0"/>
              <w:marBottom w:val="0"/>
              <w:divBdr>
                <w:top w:val="none" w:sz="0" w:space="0" w:color="auto"/>
                <w:left w:val="none" w:sz="0" w:space="0" w:color="auto"/>
                <w:bottom w:val="none" w:sz="0" w:space="0" w:color="auto"/>
                <w:right w:val="none" w:sz="0" w:space="0" w:color="auto"/>
              </w:divBdr>
            </w:div>
            <w:div w:id="1472862048">
              <w:marLeft w:val="0"/>
              <w:marRight w:val="0"/>
              <w:marTop w:val="0"/>
              <w:marBottom w:val="0"/>
              <w:divBdr>
                <w:top w:val="none" w:sz="0" w:space="0" w:color="auto"/>
                <w:left w:val="none" w:sz="0" w:space="0" w:color="auto"/>
                <w:bottom w:val="none" w:sz="0" w:space="0" w:color="auto"/>
                <w:right w:val="none" w:sz="0" w:space="0" w:color="auto"/>
              </w:divBdr>
            </w:div>
            <w:div w:id="1383215980">
              <w:marLeft w:val="0"/>
              <w:marRight w:val="0"/>
              <w:marTop w:val="0"/>
              <w:marBottom w:val="0"/>
              <w:divBdr>
                <w:top w:val="none" w:sz="0" w:space="0" w:color="auto"/>
                <w:left w:val="none" w:sz="0" w:space="0" w:color="auto"/>
                <w:bottom w:val="none" w:sz="0" w:space="0" w:color="auto"/>
                <w:right w:val="none" w:sz="0" w:space="0" w:color="auto"/>
              </w:divBdr>
            </w:div>
            <w:div w:id="1509515640">
              <w:marLeft w:val="0"/>
              <w:marRight w:val="0"/>
              <w:marTop w:val="0"/>
              <w:marBottom w:val="0"/>
              <w:divBdr>
                <w:top w:val="none" w:sz="0" w:space="0" w:color="auto"/>
                <w:left w:val="none" w:sz="0" w:space="0" w:color="auto"/>
                <w:bottom w:val="none" w:sz="0" w:space="0" w:color="auto"/>
                <w:right w:val="none" w:sz="0" w:space="0" w:color="auto"/>
              </w:divBdr>
            </w:div>
            <w:div w:id="1413813074">
              <w:marLeft w:val="0"/>
              <w:marRight w:val="0"/>
              <w:marTop w:val="0"/>
              <w:marBottom w:val="0"/>
              <w:divBdr>
                <w:top w:val="none" w:sz="0" w:space="0" w:color="auto"/>
                <w:left w:val="none" w:sz="0" w:space="0" w:color="auto"/>
                <w:bottom w:val="none" w:sz="0" w:space="0" w:color="auto"/>
                <w:right w:val="none" w:sz="0" w:space="0" w:color="auto"/>
              </w:divBdr>
            </w:div>
            <w:div w:id="879632736">
              <w:marLeft w:val="0"/>
              <w:marRight w:val="0"/>
              <w:marTop w:val="0"/>
              <w:marBottom w:val="0"/>
              <w:divBdr>
                <w:top w:val="none" w:sz="0" w:space="0" w:color="auto"/>
                <w:left w:val="none" w:sz="0" w:space="0" w:color="auto"/>
                <w:bottom w:val="none" w:sz="0" w:space="0" w:color="auto"/>
                <w:right w:val="none" w:sz="0" w:space="0" w:color="auto"/>
              </w:divBdr>
            </w:div>
            <w:div w:id="1918635197">
              <w:marLeft w:val="0"/>
              <w:marRight w:val="0"/>
              <w:marTop w:val="0"/>
              <w:marBottom w:val="0"/>
              <w:divBdr>
                <w:top w:val="none" w:sz="0" w:space="0" w:color="auto"/>
                <w:left w:val="none" w:sz="0" w:space="0" w:color="auto"/>
                <w:bottom w:val="none" w:sz="0" w:space="0" w:color="auto"/>
                <w:right w:val="none" w:sz="0" w:space="0" w:color="auto"/>
              </w:divBdr>
            </w:div>
            <w:div w:id="1023750566">
              <w:marLeft w:val="0"/>
              <w:marRight w:val="0"/>
              <w:marTop w:val="0"/>
              <w:marBottom w:val="0"/>
              <w:divBdr>
                <w:top w:val="none" w:sz="0" w:space="0" w:color="auto"/>
                <w:left w:val="none" w:sz="0" w:space="0" w:color="auto"/>
                <w:bottom w:val="none" w:sz="0" w:space="0" w:color="auto"/>
                <w:right w:val="none" w:sz="0" w:space="0" w:color="auto"/>
              </w:divBdr>
            </w:div>
            <w:div w:id="1092824159">
              <w:marLeft w:val="0"/>
              <w:marRight w:val="0"/>
              <w:marTop w:val="0"/>
              <w:marBottom w:val="0"/>
              <w:divBdr>
                <w:top w:val="none" w:sz="0" w:space="0" w:color="auto"/>
                <w:left w:val="none" w:sz="0" w:space="0" w:color="auto"/>
                <w:bottom w:val="none" w:sz="0" w:space="0" w:color="auto"/>
                <w:right w:val="none" w:sz="0" w:space="0" w:color="auto"/>
              </w:divBdr>
            </w:div>
            <w:div w:id="1460108304">
              <w:marLeft w:val="0"/>
              <w:marRight w:val="0"/>
              <w:marTop w:val="0"/>
              <w:marBottom w:val="0"/>
              <w:divBdr>
                <w:top w:val="none" w:sz="0" w:space="0" w:color="auto"/>
                <w:left w:val="none" w:sz="0" w:space="0" w:color="auto"/>
                <w:bottom w:val="none" w:sz="0" w:space="0" w:color="auto"/>
                <w:right w:val="none" w:sz="0" w:space="0" w:color="auto"/>
              </w:divBdr>
            </w:div>
            <w:div w:id="260527012">
              <w:marLeft w:val="0"/>
              <w:marRight w:val="0"/>
              <w:marTop w:val="0"/>
              <w:marBottom w:val="0"/>
              <w:divBdr>
                <w:top w:val="none" w:sz="0" w:space="0" w:color="auto"/>
                <w:left w:val="none" w:sz="0" w:space="0" w:color="auto"/>
                <w:bottom w:val="none" w:sz="0" w:space="0" w:color="auto"/>
                <w:right w:val="none" w:sz="0" w:space="0" w:color="auto"/>
              </w:divBdr>
            </w:div>
            <w:div w:id="1282032479">
              <w:marLeft w:val="0"/>
              <w:marRight w:val="0"/>
              <w:marTop w:val="0"/>
              <w:marBottom w:val="0"/>
              <w:divBdr>
                <w:top w:val="none" w:sz="0" w:space="0" w:color="auto"/>
                <w:left w:val="none" w:sz="0" w:space="0" w:color="auto"/>
                <w:bottom w:val="none" w:sz="0" w:space="0" w:color="auto"/>
                <w:right w:val="none" w:sz="0" w:space="0" w:color="auto"/>
              </w:divBdr>
            </w:div>
            <w:div w:id="928929998">
              <w:marLeft w:val="0"/>
              <w:marRight w:val="0"/>
              <w:marTop w:val="0"/>
              <w:marBottom w:val="0"/>
              <w:divBdr>
                <w:top w:val="none" w:sz="0" w:space="0" w:color="auto"/>
                <w:left w:val="none" w:sz="0" w:space="0" w:color="auto"/>
                <w:bottom w:val="none" w:sz="0" w:space="0" w:color="auto"/>
                <w:right w:val="none" w:sz="0" w:space="0" w:color="auto"/>
              </w:divBdr>
            </w:div>
            <w:div w:id="1806121565">
              <w:marLeft w:val="0"/>
              <w:marRight w:val="0"/>
              <w:marTop w:val="0"/>
              <w:marBottom w:val="0"/>
              <w:divBdr>
                <w:top w:val="none" w:sz="0" w:space="0" w:color="auto"/>
                <w:left w:val="none" w:sz="0" w:space="0" w:color="auto"/>
                <w:bottom w:val="none" w:sz="0" w:space="0" w:color="auto"/>
                <w:right w:val="none" w:sz="0" w:space="0" w:color="auto"/>
              </w:divBdr>
            </w:div>
            <w:div w:id="537159179">
              <w:marLeft w:val="0"/>
              <w:marRight w:val="0"/>
              <w:marTop w:val="0"/>
              <w:marBottom w:val="0"/>
              <w:divBdr>
                <w:top w:val="none" w:sz="0" w:space="0" w:color="auto"/>
                <w:left w:val="none" w:sz="0" w:space="0" w:color="auto"/>
                <w:bottom w:val="none" w:sz="0" w:space="0" w:color="auto"/>
                <w:right w:val="none" w:sz="0" w:space="0" w:color="auto"/>
              </w:divBdr>
            </w:div>
            <w:div w:id="1238395021">
              <w:marLeft w:val="0"/>
              <w:marRight w:val="0"/>
              <w:marTop w:val="0"/>
              <w:marBottom w:val="0"/>
              <w:divBdr>
                <w:top w:val="none" w:sz="0" w:space="0" w:color="auto"/>
                <w:left w:val="none" w:sz="0" w:space="0" w:color="auto"/>
                <w:bottom w:val="none" w:sz="0" w:space="0" w:color="auto"/>
                <w:right w:val="none" w:sz="0" w:space="0" w:color="auto"/>
              </w:divBdr>
            </w:div>
            <w:div w:id="3872949">
              <w:marLeft w:val="0"/>
              <w:marRight w:val="0"/>
              <w:marTop w:val="0"/>
              <w:marBottom w:val="0"/>
              <w:divBdr>
                <w:top w:val="none" w:sz="0" w:space="0" w:color="auto"/>
                <w:left w:val="none" w:sz="0" w:space="0" w:color="auto"/>
                <w:bottom w:val="none" w:sz="0" w:space="0" w:color="auto"/>
                <w:right w:val="none" w:sz="0" w:space="0" w:color="auto"/>
              </w:divBdr>
            </w:div>
            <w:div w:id="1796289816">
              <w:marLeft w:val="0"/>
              <w:marRight w:val="0"/>
              <w:marTop w:val="0"/>
              <w:marBottom w:val="0"/>
              <w:divBdr>
                <w:top w:val="none" w:sz="0" w:space="0" w:color="auto"/>
                <w:left w:val="none" w:sz="0" w:space="0" w:color="auto"/>
                <w:bottom w:val="none" w:sz="0" w:space="0" w:color="auto"/>
                <w:right w:val="none" w:sz="0" w:space="0" w:color="auto"/>
              </w:divBdr>
            </w:div>
            <w:div w:id="1963609146">
              <w:marLeft w:val="0"/>
              <w:marRight w:val="0"/>
              <w:marTop w:val="0"/>
              <w:marBottom w:val="0"/>
              <w:divBdr>
                <w:top w:val="none" w:sz="0" w:space="0" w:color="auto"/>
                <w:left w:val="none" w:sz="0" w:space="0" w:color="auto"/>
                <w:bottom w:val="none" w:sz="0" w:space="0" w:color="auto"/>
                <w:right w:val="none" w:sz="0" w:space="0" w:color="auto"/>
              </w:divBdr>
            </w:div>
            <w:div w:id="1801679469">
              <w:marLeft w:val="0"/>
              <w:marRight w:val="0"/>
              <w:marTop w:val="0"/>
              <w:marBottom w:val="0"/>
              <w:divBdr>
                <w:top w:val="none" w:sz="0" w:space="0" w:color="auto"/>
                <w:left w:val="none" w:sz="0" w:space="0" w:color="auto"/>
                <w:bottom w:val="none" w:sz="0" w:space="0" w:color="auto"/>
                <w:right w:val="none" w:sz="0" w:space="0" w:color="auto"/>
              </w:divBdr>
            </w:div>
            <w:div w:id="1927881635">
              <w:marLeft w:val="0"/>
              <w:marRight w:val="0"/>
              <w:marTop w:val="0"/>
              <w:marBottom w:val="0"/>
              <w:divBdr>
                <w:top w:val="none" w:sz="0" w:space="0" w:color="auto"/>
                <w:left w:val="none" w:sz="0" w:space="0" w:color="auto"/>
                <w:bottom w:val="none" w:sz="0" w:space="0" w:color="auto"/>
                <w:right w:val="none" w:sz="0" w:space="0" w:color="auto"/>
              </w:divBdr>
            </w:div>
            <w:div w:id="1138187737">
              <w:marLeft w:val="0"/>
              <w:marRight w:val="0"/>
              <w:marTop w:val="0"/>
              <w:marBottom w:val="0"/>
              <w:divBdr>
                <w:top w:val="none" w:sz="0" w:space="0" w:color="auto"/>
                <w:left w:val="none" w:sz="0" w:space="0" w:color="auto"/>
                <w:bottom w:val="none" w:sz="0" w:space="0" w:color="auto"/>
                <w:right w:val="none" w:sz="0" w:space="0" w:color="auto"/>
              </w:divBdr>
            </w:div>
            <w:div w:id="1854025311">
              <w:marLeft w:val="0"/>
              <w:marRight w:val="0"/>
              <w:marTop w:val="0"/>
              <w:marBottom w:val="0"/>
              <w:divBdr>
                <w:top w:val="none" w:sz="0" w:space="0" w:color="auto"/>
                <w:left w:val="none" w:sz="0" w:space="0" w:color="auto"/>
                <w:bottom w:val="none" w:sz="0" w:space="0" w:color="auto"/>
                <w:right w:val="none" w:sz="0" w:space="0" w:color="auto"/>
              </w:divBdr>
            </w:div>
            <w:div w:id="1986084225">
              <w:marLeft w:val="0"/>
              <w:marRight w:val="0"/>
              <w:marTop w:val="0"/>
              <w:marBottom w:val="0"/>
              <w:divBdr>
                <w:top w:val="none" w:sz="0" w:space="0" w:color="auto"/>
                <w:left w:val="none" w:sz="0" w:space="0" w:color="auto"/>
                <w:bottom w:val="none" w:sz="0" w:space="0" w:color="auto"/>
                <w:right w:val="none" w:sz="0" w:space="0" w:color="auto"/>
              </w:divBdr>
            </w:div>
            <w:div w:id="566575896">
              <w:marLeft w:val="0"/>
              <w:marRight w:val="0"/>
              <w:marTop w:val="0"/>
              <w:marBottom w:val="0"/>
              <w:divBdr>
                <w:top w:val="none" w:sz="0" w:space="0" w:color="auto"/>
                <w:left w:val="none" w:sz="0" w:space="0" w:color="auto"/>
                <w:bottom w:val="none" w:sz="0" w:space="0" w:color="auto"/>
                <w:right w:val="none" w:sz="0" w:space="0" w:color="auto"/>
              </w:divBdr>
            </w:div>
            <w:div w:id="242034736">
              <w:marLeft w:val="0"/>
              <w:marRight w:val="0"/>
              <w:marTop w:val="0"/>
              <w:marBottom w:val="0"/>
              <w:divBdr>
                <w:top w:val="none" w:sz="0" w:space="0" w:color="auto"/>
                <w:left w:val="none" w:sz="0" w:space="0" w:color="auto"/>
                <w:bottom w:val="none" w:sz="0" w:space="0" w:color="auto"/>
                <w:right w:val="none" w:sz="0" w:space="0" w:color="auto"/>
              </w:divBdr>
            </w:div>
            <w:div w:id="981347338">
              <w:marLeft w:val="0"/>
              <w:marRight w:val="0"/>
              <w:marTop w:val="0"/>
              <w:marBottom w:val="0"/>
              <w:divBdr>
                <w:top w:val="none" w:sz="0" w:space="0" w:color="auto"/>
                <w:left w:val="none" w:sz="0" w:space="0" w:color="auto"/>
                <w:bottom w:val="none" w:sz="0" w:space="0" w:color="auto"/>
                <w:right w:val="none" w:sz="0" w:space="0" w:color="auto"/>
              </w:divBdr>
            </w:div>
            <w:div w:id="571888755">
              <w:marLeft w:val="0"/>
              <w:marRight w:val="0"/>
              <w:marTop w:val="0"/>
              <w:marBottom w:val="0"/>
              <w:divBdr>
                <w:top w:val="none" w:sz="0" w:space="0" w:color="auto"/>
                <w:left w:val="none" w:sz="0" w:space="0" w:color="auto"/>
                <w:bottom w:val="none" w:sz="0" w:space="0" w:color="auto"/>
                <w:right w:val="none" w:sz="0" w:space="0" w:color="auto"/>
              </w:divBdr>
            </w:div>
            <w:div w:id="1401172769">
              <w:marLeft w:val="0"/>
              <w:marRight w:val="0"/>
              <w:marTop w:val="0"/>
              <w:marBottom w:val="0"/>
              <w:divBdr>
                <w:top w:val="none" w:sz="0" w:space="0" w:color="auto"/>
                <w:left w:val="none" w:sz="0" w:space="0" w:color="auto"/>
                <w:bottom w:val="none" w:sz="0" w:space="0" w:color="auto"/>
                <w:right w:val="none" w:sz="0" w:space="0" w:color="auto"/>
              </w:divBdr>
            </w:div>
            <w:div w:id="224143216">
              <w:marLeft w:val="0"/>
              <w:marRight w:val="0"/>
              <w:marTop w:val="0"/>
              <w:marBottom w:val="0"/>
              <w:divBdr>
                <w:top w:val="none" w:sz="0" w:space="0" w:color="auto"/>
                <w:left w:val="none" w:sz="0" w:space="0" w:color="auto"/>
                <w:bottom w:val="none" w:sz="0" w:space="0" w:color="auto"/>
                <w:right w:val="none" w:sz="0" w:space="0" w:color="auto"/>
              </w:divBdr>
            </w:div>
            <w:div w:id="1987078827">
              <w:marLeft w:val="0"/>
              <w:marRight w:val="0"/>
              <w:marTop w:val="0"/>
              <w:marBottom w:val="0"/>
              <w:divBdr>
                <w:top w:val="none" w:sz="0" w:space="0" w:color="auto"/>
                <w:left w:val="none" w:sz="0" w:space="0" w:color="auto"/>
                <w:bottom w:val="none" w:sz="0" w:space="0" w:color="auto"/>
                <w:right w:val="none" w:sz="0" w:space="0" w:color="auto"/>
              </w:divBdr>
            </w:div>
            <w:div w:id="1469132038">
              <w:marLeft w:val="0"/>
              <w:marRight w:val="0"/>
              <w:marTop w:val="0"/>
              <w:marBottom w:val="0"/>
              <w:divBdr>
                <w:top w:val="none" w:sz="0" w:space="0" w:color="auto"/>
                <w:left w:val="none" w:sz="0" w:space="0" w:color="auto"/>
                <w:bottom w:val="none" w:sz="0" w:space="0" w:color="auto"/>
                <w:right w:val="none" w:sz="0" w:space="0" w:color="auto"/>
              </w:divBdr>
            </w:div>
            <w:div w:id="1738819210">
              <w:marLeft w:val="0"/>
              <w:marRight w:val="0"/>
              <w:marTop w:val="0"/>
              <w:marBottom w:val="0"/>
              <w:divBdr>
                <w:top w:val="none" w:sz="0" w:space="0" w:color="auto"/>
                <w:left w:val="none" w:sz="0" w:space="0" w:color="auto"/>
                <w:bottom w:val="none" w:sz="0" w:space="0" w:color="auto"/>
                <w:right w:val="none" w:sz="0" w:space="0" w:color="auto"/>
              </w:divBdr>
            </w:div>
            <w:div w:id="926040827">
              <w:marLeft w:val="0"/>
              <w:marRight w:val="0"/>
              <w:marTop w:val="0"/>
              <w:marBottom w:val="0"/>
              <w:divBdr>
                <w:top w:val="none" w:sz="0" w:space="0" w:color="auto"/>
                <w:left w:val="none" w:sz="0" w:space="0" w:color="auto"/>
                <w:bottom w:val="none" w:sz="0" w:space="0" w:color="auto"/>
                <w:right w:val="none" w:sz="0" w:space="0" w:color="auto"/>
              </w:divBdr>
            </w:div>
            <w:div w:id="733964624">
              <w:marLeft w:val="0"/>
              <w:marRight w:val="0"/>
              <w:marTop w:val="0"/>
              <w:marBottom w:val="0"/>
              <w:divBdr>
                <w:top w:val="none" w:sz="0" w:space="0" w:color="auto"/>
                <w:left w:val="none" w:sz="0" w:space="0" w:color="auto"/>
                <w:bottom w:val="none" w:sz="0" w:space="0" w:color="auto"/>
                <w:right w:val="none" w:sz="0" w:space="0" w:color="auto"/>
              </w:divBdr>
            </w:div>
            <w:div w:id="1042558044">
              <w:marLeft w:val="0"/>
              <w:marRight w:val="0"/>
              <w:marTop w:val="0"/>
              <w:marBottom w:val="0"/>
              <w:divBdr>
                <w:top w:val="none" w:sz="0" w:space="0" w:color="auto"/>
                <w:left w:val="none" w:sz="0" w:space="0" w:color="auto"/>
                <w:bottom w:val="none" w:sz="0" w:space="0" w:color="auto"/>
                <w:right w:val="none" w:sz="0" w:space="0" w:color="auto"/>
              </w:divBdr>
            </w:div>
            <w:div w:id="1590232663">
              <w:marLeft w:val="0"/>
              <w:marRight w:val="0"/>
              <w:marTop w:val="0"/>
              <w:marBottom w:val="0"/>
              <w:divBdr>
                <w:top w:val="none" w:sz="0" w:space="0" w:color="auto"/>
                <w:left w:val="none" w:sz="0" w:space="0" w:color="auto"/>
                <w:bottom w:val="none" w:sz="0" w:space="0" w:color="auto"/>
                <w:right w:val="none" w:sz="0" w:space="0" w:color="auto"/>
              </w:divBdr>
            </w:div>
            <w:div w:id="917667687">
              <w:marLeft w:val="0"/>
              <w:marRight w:val="0"/>
              <w:marTop w:val="0"/>
              <w:marBottom w:val="0"/>
              <w:divBdr>
                <w:top w:val="none" w:sz="0" w:space="0" w:color="auto"/>
                <w:left w:val="none" w:sz="0" w:space="0" w:color="auto"/>
                <w:bottom w:val="none" w:sz="0" w:space="0" w:color="auto"/>
                <w:right w:val="none" w:sz="0" w:space="0" w:color="auto"/>
              </w:divBdr>
            </w:div>
            <w:div w:id="1169255423">
              <w:marLeft w:val="0"/>
              <w:marRight w:val="0"/>
              <w:marTop w:val="0"/>
              <w:marBottom w:val="0"/>
              <w:divBdr>
                <w:top w:val="none" w:sz="0" w:space="0" w:color="auto"/>
                <w:left w:val="none" w:sz="0" w:space="0" w:color="auto"/>
                <w:bottom w:val="none" w:sz="0" w:space="0" w:color="auto"/>
                <w:right w:val="none" w:sz="0" w:space="0" w:color="auto"/>
              </w:divBdr>
            </w:div>
            <w:div w:id="1056664711">
              <w:marLeft w:val="0"/>
              <w:marRight w:val="0"/>
              <w:marTop w:val="0"/>
              <w:marBottom w:val="0"/>
              <w:divBdr>
                <w:top w:val="none" w:sz="0" w:space="0" w:color="auto"/>
                <w:left w:val="none" w:sz="0" w:space="0" w:color="auto"/>
                <w:bottom w:val="none" w:sz="0" w:space="0" w:color="auto"/>
                <w:right w:val="none" w:sz="0" w:space="0" w:color="auto"/>
              </w:divBdr>
            </w:div>
            <w:div w:id="617757315">
              <w:marLeft w:val="0"/>
              <w:marRight w:val="0"/>
              <w:marTop w:val="0"/>
              <w:marBottom w:val="0"/>
              <w:divBdr>
                <w:top w:val="none" w:sz="0" w:space="0" w:color="auto"/>
                <w:left w:val="none" w:sz="0" w:space="0" w:color="auto"/>
                <w:bottom w:val="none" w:sz="0" w:space="0" w:color="auto"/>
                <w:right w:val="none" w:sz="0" w:space="0" w:color="auto"/>
              </w:divBdr>
            </w:div>
            <w:div w:id="1611669485">
              <w:marLeft w:val="0"/>
              <w:marRight w:val="0"/>
              <w:marTop w:val="0"/>
              <w:marBottom w:val="0"/>
              <w:divBdr>
                <w:top w:val="none" w:sz="0" w:space="0" w:color="auto"/>
                <w:left w:val="none" w:sz="0" w:space="0" w:color="auto"/>
                <w:bottom w:val="none" w:sz="0" w:space="0" w:color="auto"/>
                <w:right w:val="none" w:sz="0" w:space="0" w:color="auto"/>
              </w:divBdr>
            </w:div>
            <w:div w:id="1300108653">
              <w:marLeft w:val="0"/>
              <w:marRight w:val="0"/>
              <w:marTop w:val="0"/>
              <w:marBottom w:val="0"/>
              <w:divBdr>
                <w:top w:val="none" w:sz="0" w:space="0" w:color="auto"/>
                <w:left w:val="none" w:sz="0" w:space="0" w:color="auto"/>
                <w:bottom w:val="none" w:sz="0" w:space="0" w:color="auto"/>
                <w:right w:val="none" w:sz="0" w:space="0" w:color="auto"/>
              </w:divBdr>
            </w:div>
            <w:div w:id="57556811">
              <w:marLeft w:val="0"/>
              <w:marRight w:val="0"/>
              <w:marTop w:val="0"/>
              <w:marBottom w:val="0"/>
              <w:divBdr>
                <w:top w:val="none" w:sz="0" w:space="0" w:color="auto"/>
                <w:left w:val="none" w:sz="0" w:space="0" w:color="auto"/>
                <w:bottom w:val="none" w:sz="0" w:space="0" w:color="auto"/>
                <w:right w:val="none" w:sz="0" w:space="0" w:color="auto"/>
              </w:divBdr>
            </w:div>
            <w:div w:id="726684924">
              <w:marLeft w:val="0"/>
              <w:marRight w:val="0"/>
              <w:marTop w:val="0"/>
              <w:marBottom w:val="0"/>
              <w:divBdr>
                <w:top w:val="none" w:sz="0" w:space="0" w:color="auto"/>
                <w:left w:val="none" w:sz="0" w:space="0" w:color="auto"/>
                <w:bottom w:val="none" w:sz="0" w:space="0" w:color="auto"/>
                <w:right w:val="none" w:sz="0" w:space="0" w:color="auto"/>
              </w:divBdr>
            </w:div>
            <w:div w:id="1600599687">
              <w:marLeft w:val="0"/>
              <w:marRight w:val="0"/>
              <w:marTop w:val="0"/>
              <w:marBottom w:val="0"/>
              <w:divBdr>
                <w:top w:val="none" w:sz="0" w:space="0" w:color="auto"/>
                <w:left w:val="none" w:sz="0" w:space="0" w:color="auto"/>
                <w:bottom w:val="none" w:sz="0" w:space="0" w:color="auto"/>
                <w:right w:val="none" w:sz="0" w:space="0" w:color="auto"/>
              </w:divBdr>
            </w:div>
            <w:div w:id="2111653934">
              <w:marLeft w:val="0"/>
              <w:marRight w:val="0"/>
              <w:marTop w:val="0"/>
              <w:marBottom w:val="0"/>
              <w:divBdr>
                <w:top w:val="none" w:sz="0" w:space="0" w:color="auto"/>
                <w:left w:val="none" w:sz="0" w:space="0" w:color="auto"/>
                <w:bottom w:val="none" w:sz="0" w:space="0" w:color="auto"/>
                <w:right w:val="none" w:sz="0" w:space="0" w:color="auto"/>
              </w:divBdr>
            </w:div>
            <w:div w:id="391001639">
              <w:marLeft w:val="0"/>
              <w:marRight w:val="0"/>
              <w:marTop w:val="0"/>
              <w:marBottom w:val="0"/>
              <w:divBdr>
                <w:top w:val="none" w:sz="0" w:space="0" w:color="auto"/>
                <w:left w:val="none" w:sz="0" w:space="0" w:color="auto"/>
                <w:bottom w:val="none" w:sz="0" w:space="0" w:color="auto"/>
                <w:right w:val="none" w:sz="0" w:space="0" w:color="auto"/>
              </w:divBdr>
            </w:div>
            <w:div w:id="2128549559">
              <w:marLeft w:val="0"/>
              <w:marRight w:val="0"/>
              <w:marTop w:val="0"/>
              <w:marBottom w:val="0"/>
              <w:divBdr>
                <w:top w:val="none" w:sz="0" w:space="0" w:color="auto"/>
                <w:left w:val="none" w:sz="0" w:space="0" w:color="auto"/>
                <w:bottom w:val="none" w:sz="0" w:space="0" w:color="auto"/>
                <w:right w:val="none" w:sz="0" w:space="0" w:color="auto"/>
              </w:divBdr>
            </w:div>
            <w:div w:id="95487213">
              <w:marLeft w:val="0"/>
              <w:marRight w:val="0"/>
              <w:marTop w:val="0"/>
              <w:marBottom w:val="0"/>
              <w:divBdr>
                <w:top w:val="none" w:sz="0" w:space="0" w:color="auto"/>
                <w:left w:val="none" w:sz="0" w:space="0" w:color="auto"/>
                <w:bottom w:val="none" w:sz="0" w:space="0" w:color="auto"/>
                <w:right w:val="none" w:sz="0" w:space="0" w:color="auto"/>
              </w:divBdr>
            </w:div>
            <w:div w:id="6832893">
              <w:marLeft w:val="0"/>
              <w:marRight w:val="0"/>
              <w:marTop w:val="0"/>
              <w:marBottom w:val="0"/>
              <w:divBdr>
                <w:top w:val="none" w:sz="0" w:space="0" w:color="auto"/>
                <w:left w:val="none" w:sz="0" w:space="0" w:color="auto"/>
                <w:bottom w:val="none" w:sz="0" w:space="0" w:color="auto"/>
                <w:right w:val="none" w:sz="0" w:space="0" w:color="auto"/>
              </w:divBdr>
            </w:div>
            <w:div w:id="221674444">
              <w:marLeft w:val="0"/>
              <w:marRight w:val="0"/>
              <w:marTop w:val="0"/>
              <w:marBottom w:val="0"/>
              <w:divBdr>
                <w:top w:val="none" w:sz="0" w:space="0" w:color="auto"/>
                <w:left w:val="none" w:sz="0" w:space="0" w:color="auto"/>
                <w:bottom w:val="none" w:sz="0" w:space="0" w:color="auto"/>
                <w:right w:val="none" w:sz="0" w:space="0" w:color="auto"/>
              </w:divBdr>
            </w:div>
            <w:div w:id="1875925901">
              <w:marLeft w:val="0"/>
              <w:marRight w:val="0"/>
              <w:marTop w:val="0"/>
              <w:marBottom w:val="0"/>
              <w:divBdr>
                <w:top w:val="none" w:sz="0" w:space="0" w:color="auto"/>
                <w:left w:val="none" w:sz="0" w:space="0" w:color="auto"/>
                <w:bottom w:val="none" w:sz="0" w:space="0" w:color="auto"/>
                <w:right w:val="none" w:sz="0" w:space="0" w:color="auto"/>
              </w:divBdr>
            </w:div>
            <w:div w:id="1207569230">
              <w:marLeft w:val="0"/>
              <w:marRight w:val="0"/>
              <w:marTop w:val="0"/>
              <w:marBottom w:val="0"/>
              <w:divBdr>
                <w:top w:val="none" w:sz="0" w:space="0" w:color="auto"/>
                <w:left w:val="none" w:sz="0" w:space="0" w:color="auto"/>
                <w:bottom w:val="none" w:sz="0" w:space="0" w:color="auto"/>
                <w:right w:val="none" w:sz="0" w:space="0" w:color="auto"/>
              </w:divBdr>
            </w:div>
            <w:div w:id="1256863394">
              <w:marLeft w:val="0"/>
              <w:marRight w:val="0"/>
              <w:marTop w:val="0"/>
              <w:marBottom w:val="0"/>
              <w:divBdr>
                <w:top w:val="none" w:sz="0" w:space="0" w:color="auto"/>
                <w:left w:val="none" w:sz="0" w:space="0" w:color="auto"/>
                <w:bottom w:val="none" w:sz="0" w:space="0" w:color="auto"/>
                <w:right w:val="none" w:sz="0" w:space="0" w:color="auto"/>
              </w:divBdr>
            </w:div>
            <w:div w:id="177276148">
              <w:marLeft w:val="0"/>
              <w:marRight w:val="0"/>
              <w:marTop w:val="0"/>
              <w:marBottom w:val="0"/>
              <w:divBdr>
                <w:top w:val="none" w:sz="0" w:space="0" w:color="auto"/>
                <w:left w:val="none" w:sz="0" w:space="0" w:color="auto"/>
                <w:bottom w:val="none" w:sz="0" w:space="0" w:color="auto"/>
                <w:right w:val="none" w:sz="0" w:space="0" w:color="auto"/>
              </w:divBdr>
            </w:div>
            <w:div w:id="81608588">
              <w:marLeft w:val="0"/>
              <w:marRight w:val="0"/>
              <w:marTop w:val="0"/>
              <w:marBottom w:val="0"/>
              <w:divBdr>
                <w:top w:val="none" w:sz="0" w:space="0" w:color="auto"/>
                <w:left w:val="none" w:sz="0" w:space="0" w:color="auto"/>
                <w:bottom w:val="none" w:sz="0" w:space="0" w:color="auto"/>
                <w:right w:val="none" w:sz="0" w:space="0" w:color="auto"/>
              </w:divBdr>
            </w:div>
            <w:div w:id="1983003418">
              <w:marLeft w:val="0"/>
              <w:marRight w:val="0"/>
              <w:marTop w:val="0"/>
              <w:marBottom w:val="0"/>
              <w:divBdr>
                <w:top w:val="none" w:sz="0" w:space="0" w:color="auto"/>
                <w:left w:val="none" w:sz="0" w:space="0" w:color="auto"/>
                <w:bottom w:val="none" w:sz="0" w:space="0" w:color="auto"/>
                <w:right w:val="none" w:sz="0" w:space="0" w:color="auto"/>
              </w:divBdr>
            </w:div>
            <w:div w:id="1790316169">
              <w:marLeft w:val="0"/>
              <w:marRight w:val="0"/>
              <w:marTop w:val="0"/>
              <w:marBottom w:val="0"/>
              <w:divBdr>
                <w:top w:val="none" w:sz="0" w:space="0" w:color="auto"/>
                <w:left w:val="none" w:sz="0" w:space="0" w:color="auto"/>
                <w:bottom w:val="none" w:sz="0" w:space="0" w:color="auto"/>
                <w:right w:val="none" w:sz="0" w:space="0" w:color="auto"/>
              </w:divBdr>
            </w:div>
            <w:div w:id="635375030">
              <w:marLeft w:val="0"/>
              <w:marRight w:val="0"/>
              <w:marTop w:val="0"/>
              <w:marBottom w:val="0"/>
              <w:divBdr>
                <w:top w:val="none" w:sz="0" w:space="0" w:color="auto"/>
                <w:left w:val="none" w:sz="0" w:space="0" w:color="auto"/>
                <w:bottom w:val="none" w:sz="0" w:space="0" w:color="auto"/>
                <w:right w:val="none" w:sz="0" w:space="0" w:color="auto"/>
              </w:divBdr>
            </w:div>
            <w:div w:id="211966891">
              <w:marLeft w:val="0"/>
              <w:marRight w:val="0"/>
              <w:marTop w:val="0"/>
              <w:marBottom w:val="0"/>
              <w:divBdr>
                <w:top w:val="none" w:sz="0" w:space="0" w:color="auto"/>
                <w:left w:val="none" w:sz="0" w:space="0" w:color="auto"/>
                <w:bottom w:val="none" w:sz="0" w:space="0" w:color="auto"/>
                <w:right w:val="none" w:sz="0" w:space="0" w:color="auto"/>
              </w:divBdr>
            </w:div>
            <w:div w:id="1146169556">
              <w:marLeft w:val="0"/>
              <w:marRight w:val="0"/>
              <w:marTop w:val="0"/>
              <w:marBottom w:val="0"/>
              <w:divBdr>
                <w:top w:val="none" w:sz="0" w:space="0" w:color="auto"/>
                <w:left w:val="none" w:sz="0" w:space="0" w:color="auto"/>
                <w:bottom w:val="none" w:sz="0" w:space="0" w:color="auto"/>
                <w:right w:val="none" w:sz="0" w:space="0" w:color="auto"/>
              </w:divBdr>
            </w:div>
            <w:div w:id="1864630282">
              <w:marLeft w:val="0"/>
              <w:marRight w:val="0"/>
              <w:marTop w:val="0"/>
              <w:marBottom w:val="0"/>
              <w:divBdr>
                <w:top w:val="none" w:sz="0" w:space="0" w:color="auto"/>
                <w:left w:val="none" w:sz="0" w:space="0" w:color="auto"/>
                <w:bottom w:val="none" w:sz="0" w:space="0" w:color="auto"/>
                <w:right w:val="none" w:sz="0" w:space="0" w:color="auto"/>
              </w:divBdr>
            </w:div>
            <w:div w:id="6754388">
              <w:marLeft w:val="0"/>
              <w:marRight w:val="0"/>
              <w:marTop w:val="0"/>
              <w:marBottom w:val="0"/>
              <w:divBdr>
                <w:top w:val="none" w:sz="0" w:space="0" w:color="auto"/>
                <w:left w:val="none" w:sz="0" w:space="0" w:color="auto"/>
                <w:bottom w:val="none" w:sz="0" w:space="0" w:color="auto"/>
                <w:right w:val="none" w:sz="0" w:space="0" w:color="auto"/>
              </w:divBdr>
            </w:div>
            <w:div w:id="2074427394">
              <w:marLeft w:val="0"/>
              <w:marRight w:val="0"/>
              <w:marTop w:val="0"/>
              <w:marBottom w:val="0"/>
              <w:divBdr>
                <w:top w:val="none" w:sz="0" w:space="0" w:color="auto"/>
                <w:left w:val="none" w:sz="0" w:space="0" w:color="auto"/>
                <w:bottom w:val="none" w:sz="0" w:space="0" w:color="auto"/>
                <w:right w:val="none" w:sz="0" w:space="0" w:color="auto"/>
              </w:divBdr>
            </w:div>
            <w:div w:id="814832100">
              <w:marLeft w:val="0"/>
              <w:marRight w:val="0"/>
              <w:marTop w:val="0"/>
              <w:marBottom w:val="0"/>
              <w:divBdr>
                <w:top w:val="none" w:sz="0" w:space="0" w:color="auto"/>
                <w:left w:val="none" w:sz="0" w:space="0" w:color="auto"/>
                <w:bottom w:val="none" w:sz="0" w:space="0" w:color="auto"/>
                <w:right w:val="none" w:sz="0" w:space="0" w:color="auto"/>
              </w:divBdr>
            </w:div>
            <w:div w:id="590116008">
              <w:marLeft w:val="0"/>
              <w:marRight w:val="0"/>
              <w:marTop w:val="0"/>
              <w:marBottom w:val="0"/>
              <w:divBdr>
                <w:top w:val="none" w:sz="0" w:space="0" w:color="auto"/>
                <w:left w:val="none" w:sz="0" w:space="0" w:color="auto"/>
                <w:bottom w:val="none" w:sz="0" w:space="0" w:color="auto"/>
                <w:right w:val="none" w:sz="0" w:space="0" w:color="auto"/>
              </w:divBdr>
            </w:div>
            <w:div w:id="49967444">
              <w:marLeft w:val="0"/>
              <w:marRight w:val="0"/>
              <w:marTop w:val="0"/>
              <w:marBottom w:val="0"/>
              <w:divBdr>
                <w:top w:val="none" w:sz="0" w:space="0" w:color="auto"/>
                <w:left w:val="none" w:sz="0" w:space="0" w:color="auto"/>
                <w:bottom w:val="none" w:sz="0" w:space="0" w:color="auto"/>
                <w:right w:val="none" w:sz="0" w:space="0" w:color="auto"/>
              </w:divBdr>
            </w:div>
            <w:div w:id="1287353071">
              <w:marLeft w:val="0"/>
              <w:marRight w:val="0"/>
              <w:marTop w:val="0"/>
              <w:marBottom w:val="0"/>
              <w:divBdr>
                <w:top w:val="none" w:sz="0" w:space="0" w:color="auto"/>
                <w:left w:val="none" w:sz="0" w:space="0" w:color="auto"/>
                <w:bottom w:val="none" w:sz="0" w:space="0" w:color="auto"/>
                <w:right w:val="none" w:sz="0" w:space="0" w:color="auto"/>
              </w:divBdr>
            </w:div>
            <w:div w:id="1724985315">
              <w:marLeft w:val="0"/>
              <w:marRight w:val="0"/>
              <w:marTop w:val="0"/>
              <w:marBottom w:val="0"/>
              <w:divBdr>
                <w:top w:val="none" w:sz="0" w:space="0" w:color="auto"/>
                <w:left w:val="none" w:sz="0" w:space="0" w:color="auto"/>
                <w:bottom w:val="none" w:sz="0" w:space="0" w:color="auto"/>
                <w:right w:val="none" w:sz="0" w:space="0" w:color="auto"/>
              </w:divBdr>
            </w:div>
            <w:div w:id="503669883">
              <w:marLeft w:val="0"/>
              <w:marRight w:val="0"/>
              <w:marTop w:val="0"/>
              <w:marBottom w:val="0"/>
              <w:divBdr>
                <w:top w:val="none" w:sz="0" w:space="0" w:color="auto"/>
                <w:left w:val="none" w:sz="0" w:space="0" w:color="auto"/>
                <w:bottom w:val="none" w:sz="0" w:space="0" w:color="auto"/>
                <w:right w:val="none" w:sz="0" w:space="0" w:color="auto"/>
              </w:divBdr>
            </w:div>
            <w:div w:id="1529416583">
              <w:marLeft w:val="0"/>
              <w:marRight w:val="0"/>
              <w:marTop w:val="0"/>
              <w:marBottom w:val="0"/>
              <w:divBdr>
                <w:top w:val="none" w:sz="0" w:space="0" w:color="auto"/>
                <w:left w:val="none" w:sz="0" w:space="0" w:color="auto"/>
                <w:bottom w:val="none" w:sz="0" w:space="0" w:color="auto"/>
                <w:right w:val="none" w:sz="0" w:space="0" w:color="auto"/>
              </w:divBdr>
            </w:div>
            <w:div w:id="1230116646">
              <w:marLeft w:val="0"/>
              <w:marRight w:val="0"/>
              <w:marTop w:val="0"/>
              <w:marBottom w:val="0"/>
              <w:divBdr>
                <w:top w:val="none" w:sz="0" w:space="0" w:color="auto"/>
                <w:left w:val="none" w:sz="0" w:space="0" w:color="auto"/>
                <w:bottom w:val="none" w:sz="0" w:space="0" w:color="auto"/>
                <w:right w:val="none" w:sz="0" w:space="0" w:color="auto"/>
              </w:divBdr>
            </w:div>
            <w:div w:id="571693462">
              <w:marLeft w:val="0"/>
              <w:marRight w:val="0"/>
              <w:marTop w:val="0"/>
              <w:marBottom w:val="0"/>
              <w:divBdr>
                <w:top w:val="none" w:sz="0" w:space="0" w:color="auto"/>
                <w:left w:val="none" w:sz="0" w:space="0" w:color="auto"/>
                <w:bottom w:val="none" w:sz="0" w:space="0" w:color="auto"/>
                <w:right w:val="none" w:sz="0" w:space="0" w:color="auto"/>
              </w:divBdr>
            </w:div>
            <w:div w:id="2068994706">
              <w:marLeft w:val="0"/>
              <w:marRight w:val="0"/>
              <w:marTop w:val="0"/>
              <w:marBottom w:val="0"/>
              <w:divBdr>
                <w:top w:val="none" w:sz="0" w:space="0" w:color="auto"/>
                <w:left w:val="none" w:sz="0" w:space="0" w:color="auto"/>
                <w:bottom w:val="none" w:sz="0" w:space="0" w:color="auto"/>
                <w:right w:val="none" w:sz="0" w:space="0" w:color="auto"/>
              </w:divBdr>
            </w:div>
            <w:div w:id="712581794">
              <w:marLeft w:val="0"/>
              <w:marRight w:val="0"/>
              <w:marTop w:val="0"/>
              <w:marBottom w:val="0"/>
              <w:divBdr>
                <w:top w:val="none" w:sz="0" w:space="0" w:color="auto"/>
                <w:left w:val="none" w:sz="0" w:space="0" w:color="auto"/>
                <w:bottom w:val="none" w:sz="0" w:space="0" w:color="auto"/>
                <w:right w:val="none" w:sz="0" w:space="0" w:color="auto"/>
              </w:divBdr>
            </w:div>
            <w:div w:id="703604222">
              <w:marLeft w:val="0"/>
              <w:marRight w:val="0"/>
              <w:marTop w:val="0"/>
              <w:marBottom w:val="0"/>
              <w:divBdr>
                <w:top w:val="none" w:sz="0" w:space="0" w:color="auto"/>
                <w:left w:val="none" w:sz="0" w:space="0" w:color="auto"/>
                <w:bottom w:val="none" w:sz="0" w:space="0" w:color="auto"/>
                <w:right w:val="none" w:sz="0" w:space="0" w:color="auto"/>
              </w:divBdr>
            </w:div>
            <w:div w:id="64500504">
              <w:marLeft w:val="0"/>
              <w:marRight w:val="0"/>
              <w:marTop w:val="0"/>
              <w:marBottom w:val="0"/>
              <w:divBdr>
                <w:top w:val="none" w:sz="0" w:space="0" w:color="auto"/>
                <w:left w:val="none" w:sz="0" w:space="0" w:color="auto"/>
                <w:bottom w:val="none" w:sz="0" w:space="0" w:color="auto"/>
                <w:right w:val="none" w:sz="0" w:space="0" w:color="auto"/>
              </w:divBdr>
            </w:div>
            <w:div w:id="741412815">
              <w:marLeft w:val="0"/>
              <w:marRight w:val="0"/>
              <w:marTop w:val="0"/>
              <w:marBottom w:val="0"/>
              <w:divBdr>
                <w:top w:val="none" w:sz="0" w:space="0" w:color="auto"/>
                <w:left w:val="none" w:sz="0" w:space="0" w:color="auto"/>
                <w:bottom w:val="none" w:sz="0" w:space="0" w:color="auto"/>
                <w:right w:val="none" w:sz="0" w:space="0" w:color="auto"/>
              </w:divBdr>
            </w:div>
            <w:div w:id="351685948">
              <w:marLeft w:val="0"/>
              <w:marRight w:val="0"/>
              <w:marTop w:val="0"/>
              <w:marBottom w:val="0"/>
              <w:divBdr>
                <w:top w:val="none" w:sz="0" w:space="0" w:color="auto"/>
                <w:left w:val="none" w:sz="0" w:space="0" w:color="auto"/>
                <w:bottom w:val="none" w:sz="0" w:space="0" w:color="auto"/>
                <w:right w:val="none" w:sz="0" w:space="0" w:color="auto"/>
              </w:divBdr>
            </w:div>
            <w:div w:id="376858958">
              <w:marLeft w:val="0"/>
              <w:marRight w:val="0"/>
              <w:marTop w:val="0"/>
              <w:marBottom w:val="0"/>
              <w:divBdr>
                <w:top w:val="none" w:sz="0" w:space="0" w:color="auto"/>
                <w:left w:val="none" w:sz="0" w:space="0" w:color="auto"/>
                <w:bottom w:val="none" w:sz="0" w:space="0" w:color="auto"/>
                <w:right w:val="none" w:sz="0" w:space="0" w:color="auto"/>
              </w:divBdr>
            </w:div>
            <w:div w:id="195124792">
              <w:marLeft w:val="0"/>
              <w:marRight w:val="0"/>
              <w:marTop w:val="0"/>
              <w:marBottom w:val="0"/>
              <w:divBdr>
                <w:top w:val="none" w:sz="0" w:space="0" w:color="auto"/>
                <w:left w:val="none" w:sz="0" w:space="0" w:color="auto"/>
                <w:bottom w:val="none" w:sz="0" w:space="0" w:color="auto"/>
                <w:right w:val="none" w:sz="0" w:space="0" w:color="auto"/>
              </w:divBdr>
            </w:div>
            <w:div w:id="1056121402">
              <w:marLeft w:val="0"/>
              <w:marRight w:val="0"/>
              <w:marTop w:val="0"/>
              <w:marBottom w:val="0"/>
              <w:divBdr>
                <w:top w:val="none" w:sz="0" w:space="0" w:color="auto"/>
                <w:left w:val="none" w:sz="0" w:space="0" w:color="auto"/>
                <w:bottom w:val="none" w:sz="0" w:space="0" w:color="auto"/>
                <w:right w:val="none" w:sz="0" w:space="0" w:color="auto"/>
              </w:divBdr>
            </w:div>
            <w:div w:id="395859085">
              <w:marLeft w:val="0"/>
              <w:marRight w:val="0"/>
              <w:marTop w:val="0"/>
              <w:marBottom w:val="0"/>
              <w:divBdr>
                <w:top w:val="none" w:sz="0" w:space="0" w:color="auto"/>
                <w:left w:val="none" w:sz="0" w:space="0" w:color="auto"/>
                <w:bottom w:val="none" w:sz="0" w:space="0" w:color="auto"/>
                <w:right w:val="none" w:sz="0" w:space="0" w:color="auto"/>
              </w:divBdr>
            </w:div>
            <w:div w:id="944460643">
              <w:marLeft w:val="0"/>
              <w:marRight w:val="0"/>
              <w:marTop w:val="0"/>
              <w:marBottom w:val="0"/>
              <w:divBdr>
                <w:top w:val="none" w:sz="0" w:space="0" w:color="auto"/>
                <w:left w:val="none" w:sz="0" w:space="0" w:color="auto"/>
                <w:bottom w:val="none" w:sz="0" w:space="0" w:color="auto"/>
                <w:right w:val="none" w:sz="0" w:space="0" w:color="auto"/>
              </w:divBdr>
            </w:div>
            <w:div w:id="558983587">
              <w:marLeft w:val="0"/>
              <w:marRight w:val="0"/>
              <w:marTop w:val="0"/>
              <w:marBottom w:val="0"/>
              <w:divBdr>
                <w:top w:val="none" w:sz="0" w:space="0" w:color="auto"/>
                <w:left w:val="none" w:sz="0" w:space="0" w:color="auto"/>
                <w:bottom w:val="none" w:sz="0" w:space="0" w:color="auto"/>
                <w:right w:val="none" w:sz="0" w:space="0" w:color="auto"/>
              </w:divBdr>
            </w:div>
            <w:div w:id="1204245380">
              <w:marLeft w:val="0"/>
              <w:marRight w:val="0"/>
              <w:marTop w:val="0"/>
              <w:marBottom w:val="0"/>
              <w:divBdr>
                <w:top w:val="none" w:sz="0" w:space="0" w:color="auto"/>
                <w:left w:val="none" w:sz="0" w:space="0" w:color="auto"/>
                <w:bottom w:val="none" w:sz="0" w:space="0" w:color="auto"/>
                <w:right w:val="none" w:sz="0" w:space="0" w:color="auto"/>
              </w:divBdr>
            </w:div>
            <w:div w:id="528299558">
              <w:marLeft w:val="0"/>
              <w:marRight w:val="0"/>
              <w:marTop w:val="0"/>
              <w:marBottom w:val="0"/>
              <w:divBdr>
                <w:top w:val="none" w:sz="0" w:space="0" w:color="auto"/>
                <w:left w:val="none" w:sz="0" w:space="0" w:color="auto"/>
                <w:bottom w:val="none" w:sz="0" w:space="0" w:color="auto"/>
                <w:right w:val="none" w:sz="0" w:space="0" w:color="auto"/>
              </w:divBdr>
            </w:div>
            <w:div w:id="1533959804">
              <w:marLeft w:val="0"/>
              <w:marRight w:val="0"/>
              <w:marTop w:val="0"/>
              <w:marBottom w:val="0"/>
              <w:divBdr>
                <w:top w:val="none" w:sz="0" w:space="0" w:color="auto"/>
                <w:left w:val="none" w:sz="0" w:space="0" w:color="auto"/>
                <w:bottom w:val="none" w:sz="0" w:space="0" w:color="auto"/>
                <w:right w:val="none" w:sz="0" w:space="0" w:color="auto"/>
              </w:divBdr>
            </w:div>
            <w:div w:id="1462191831">
              <w:marLeft w:val="0"/>
              <w:marRight w:val="0"/>
              <w:marTop w:val="0"/>
              <w:marBottom w:val="0"/>
              <w:divBdr>
                <w:top w:val="none" w:sz="0" w:space="0" w:color="auto"/>
                <w:left w:val="none" w:sz="0" w:space="0" w:color="auto"/>
                <w:bottom w:val="none" w:sz="0" w:space="0" w:color="auto"/>
                <w:right w:val="none" w:sz="0" w:space="0" w:color="auto"/>
              </w:divBdr>
            </w:div>
            <w:div w:id="962271968">
              <w:marLeft w:val="0"/>
              <w:marRight w:val="0"/>
              <w:marTop w:val="0"/>
              <w:marBottom w:val="0"/>
              <w:divBdr>
                <w:top w:val="none" w:sz="0" w:space="0" w:color="auto"/>
                <w:left w:val="none" w:sz="0" w:space="0" w:color="auto"/>
                <w:bottom w:val="none" w:sz="0" w:space="0" w:color="auto"/>
                <w:right w:val="none" w:sz="0" w:space="0" w:color="auto"/>
              </w:divBdr>
            </w:div>
            <w:div w:id="598220918">
              <w:marLeft w:val="0"/>
              <w:marRight w:val="0"/>
              <w:marTop w:val="0"/>
              <w:marBottom w:val="0"/>
              <w:divBdr>
                <w:top w:val="none" w:sz="0" w:space="0" w:color="auto"/>
                <w:left w:val="none" w:sz="0" w:space="0" w:color="auto"/>
                <w:bottom w:val="none" w:sz="0" w:space="0" w:color="auto"/>
                <w:right w:val="none" w:sz="0" w:space="0" w:color="auto"/>
              </w:divBdr>
            </w:div>
            <w:div w:id="1940021094">
              <w:marLeft w:val="0"/>
              <w:marRight w:val="0"/>
              <w:marTop w:val="0"/>
              <w:marBottom w:val="0"/>
              <w:divBdr>
                <w:top w:val="none" w:sz="0" w:space="0" w:color="auto"/>
                <w:left w:val="none" w:sz="0" w:space="0" w:color="auto"/>
                <w:bottom w:val="none" w:sz="0" w:space="0" w:color="auto"/>
                <w:right w:val="none" w:sz="0" w:space="0" w:color="auto"/>
              </w:divBdr>
            </w:div>
            <w:div w:id="2122726324">
              <w:marLeft w:val="0"/>
              <w:marRight w:val="0"/>
              <w:marTop w:val="0"/>
              <w:marBottom w:val="0"/>
              <w:divBdr>
                <w:top w:val="none" w:sz="0" w:space="0" w:color="auto"/>
                <w:left w:val="none" w:sz="0" w:space="0" w:color="auto"/>
                <w:bottom w:val="none" w:sz="0" w:space="0" w:color="auto"/>
                <w:right w:val="none" w:sz="0" w:space="0" w:color="auto"/>
              </w:divBdr>
            </w:div>
            <w:div w:id="1962420193">
              <w:marLeft w:val="0"/>
              <w:marRight w:val="0"/>
              <w:marTop w:val="0"/>
              <w:marBottom w:val="0"/>
              <w:divBdr>
                <w:top w:val="none" w:sz="0" w:space="0" w:color="auto"/>
                <w:left w:val="none" w:sz="0" w:space="0" w:color="auto"/>
                <w:bottom w:val="none" w:sz="0" w:space="0" w:color="auto"/>
                <w:right w:val="none" w:sz="0" w:space="0" w:color="auto"/>
              </w:divBdr>
            </w:div>
            <w:div w:id="1854879281">
              <w:marLeft w:val="0"/>
              <w:marRight w:val="0"/>
              <w:marTop w:val="0"/>
              <w:marBottom w:val="0"/>
              <w:divBdr>
                <w:top w:val="none" w:sz="0" w:space="0" w:color="auto"/>
                <w:left w:val="none" w:sz="0" w:space="0" w:color="auto"/>
                <w:bottom w:val="none" w:sz="0" w:space="0" w:color="auto"/>
                <w:right w:val="none" w:sz="0" w:space="0" w:color="auto"/>
              </w:divBdr>
            </w:div>
            <w:div w:id="466435012">
              <w:marLeft w:val="0"/>
              <w:marRight w:val="0"/>
              <w:marTop w:val="0"/>
              <w:marBottom w:val="0"/>
              <w:divBdr>
                <w:top w:val="none" w:sz="0" w:space="0" w:color="auto"/>
                <w:left w:val="none" w:sz="0" w:space="0" w:color="auto"/>
                <w:bottom w:val="none" w:sz="0" w:space="0" w:color="auto"/>
                <w:right w:val="none" w:sz="0" w:space="0" w:color="auto"/>
              </w:divBdr>
            </w:div>
            <w:div w:id="1452043949">
              <w:marLeft w:val="0"/>
              <w:marRight w:val="0"/>
              <w:marTop w:val="0"/>
              <w:marBottom w:val="0"/>
              <w:divBdr>
                <w:top w:val="none" w:sz="0" w:space="0" w:color="auto"/>
                <w:left w:val="none" w:sz="0" w:space="0" w:color="auto"/>
                <w:bottom w:val="none" w:sz="0" w:space="0" w:color="auto"/>
                <w:right w:val="none" w:sz="0" w:space="0" w:color="auto"/>
              </w:divBdr>
            </w:div>
            <w:div w:id="2080131381">
              <w:marLeft w:val="0"/>
              <w:marRight w:val="0"/>
              <w:marTop w:val="0"/>
              <w:marBottom w:val="0"/>
              <w:divBdr>
                <w:top w:val="none" w:sz="0" w:space="0" w:color="auto"/>
                <w:left w:val="none" w:sz="0" w:space="0" w:color="auto"/>
                <w:bottom w:val="none" w:sz="0" w:space="0" w:color="auto"/>
                <w:right w:val="none" w:sz="0" w:space="0" w:color="auto"/>
              </w:divBdr>
            </w:div>
            <w:div w:id="399060315">
              <w:marLeft w:val="0"/>
              <w:marRight w:val="0"/>
              <w:marTop w:val="0"/>
              <w:marBottom w:val="0"/>
              <w:divBdr>
                <w:top w:val="none" w:sz="0" w:space="0" w:color="auto"/>
                <w:left w:val="none" w:sz="0" w:space="0" w:color="auto"/>
                <w:bottom w:val="none" w:sz="0" w:space="0" w:color="auto"/>
                <w:right w:val="none" w:sz="0" w:space="0" w:color="auto"/>
              </w:divBdr>
            </w:div>
            <w:div w:id="126439764">
              <w:marLeft w:val="0"/>
              <w:marRight w:val="0"/>
              <w:marTop w:val="0"/>
              <w:marBottom w:val="0"/>
              <w:divBdr>
                <w:top w:val="none" w:sz="0" w:space="0" w:color="auto"/>
                <w:left w:val="none" w:sz="0" w:space="0" w:color="auto"/>
                <w:bottom w:val="none" w:sz="0" w:space="0" w:color="auto"/>
                <w:right w:val="none" w:sz="0" w:space="0" w:color="auto"/>
              </w:divBdr>
            </w:div>
            <w:div w:id="389692184">
              <w:marLeft w:val="0"/>
              <w:marRight w:val="0"/>
              <w:marTop w:val="0"/>
              <w:marBottom w:val="0"/>
              <w:divBdr>
                <w:top w:val="none" w:sz="0" w:space="0" w:color="auto"/>
                <w:left w:val="none" w:sz="0" w:space="0" w:color="auto"/>
                <w:bottom w:val="none" w:sz="0" w:space="0" w:color="auto"/>
                <w:right w:val="none" w:sz="0" w:space="0" w:color="auto"/>
              </w:divBdr>
            </w:div>
            <w:div w:id="492912429">
              <w:marLeft w:val="0"/>
              <w:marRight w:val="0"/>
              <w:marTop w:val="0"/>
              <w:marBottom w:val="0"/>
              <w:divBdr>
                <w:top w:val="none" w:sz="0" w:space="0" w:color="auto"/>
                <w:left w:val="none" w:sz="0" w:space="0" w:color="auto"/>
                <w:bottom w:val="none" w:sz="0" w:space="0" w:color="auto"/>
                <w:right w:val="none" w:sz="0" w:space="0" w:color="auto"/>
              </w:divBdr>
            </w:div>
            <w:div w:id="1291086493">
              <w:marLeft w:val="0"/>
              <w:marRight w:val="0"/>
              <w:marTop w:val="0"/>
              <w:marBottom w:val="0"/>
              <w:divBdr>
                <w:top w:val="none" w:sz="0" w:space="0" w:color="auto"/>
                <w:left w:val="none" w:sz="0" w:space="0" w:color="auto"/>
                <w:bottom w:val="none" w:sz="0" w:space="0" w:color="auto"/>
                <w:right w:val="none" w:sz="0" w:space="0" w:color="auto"/>
              </w:divBdr>
            </w:div>
            <w:div w:id="1103186614">
              <w:marLeft w:val="0"/>
              <w:marRight w:val="0"/>
              <w:marTop w:val="0"/>
              <w:marBottom w:val="0"/>
              <w:divBdr>
                <w:top w:val="none" w:sz="0" w:space="0" w:color="auto"/>
                <w:left w:val="none" w:sz="0" w:space="0" w:color="auto"/>
                <w:bottom w:val="none" w:sz="0" w:space="0" w:color="auto"/>
                <w:right w:val="none" w:sz="0" w:space="0" w:color="auto"/>
              </w:divBdr>
            </w:div>
            <w:div w:id="1251814307">
              <w:marLeft w:val="0"/>
              <w:marRight w:val="0"/>
              <w:marTop w:val="0"/>
              <w:marBottom w:val="0"/>
              <w:divBdr>
                <w:top w:val="none" w:sz="0" w:space="0" w:color="auto"/>
                <w:left w:val="none" w:sz="0" w:space="0" w:color="auto"/>
                <w:bottom w:val="none" w:sz="0" w:space="0" w:color="auto"/>
                <w:right w:val="none" w:sz="0" w:space="0" w:color="auto"/>
              </w:divBdr>
            </w:div>
            <w:div w:id="714348962">
              <w:marLeft w:val="0"/>
              <w:marRight w:val="0"/>
              <w:marTop w:val="0"/>
              <w:marBottom w:val="0"/>
              <w:divBdr>
                <w:top w:val="none" w:sz="0" w:space="0" w:color="auto"/>
                <w:left w:val="none" w:sz="0" w:space="0" w:color="auto"/>
                <w:bottom w:val="none" w:sz="0" w:space="0" w:color="auto"/>
                <w:right w:val="none" w:sz="0" w:space="0" w:color="auto"/>
              </w:divBdr>
            </w:div>
            <w:div w:id="2028437224">
              <w:marLeft w:val="0"/>
              <w:marRight w:val="0"/>
              <w:marTop w:val="0"/>
              <w:marBottom w:val="0"/>
              <w:divBdr>
                <w:top w:val="none" w:sz="0" w:space="0" w:color="auto"/>
                <w:left w:val="none" w:sz="0" w:space="0" w:color="auto"/>
                <w:bottom w:val="none" w:sz="0" w:space="0" w:color="auto"/>
                <w:right w:val="none" w:sz="0" w:space="0" w:color="auto"/>
              </w:divBdr>
            </w:div>
            <w:div w:id="842889877">
              <w:marLeft w:val="0"/>
              <w:marRight w:val="0"/>
              <w:marTop w:val="0"/>
              <w:marBottom w:val="0"/>
              <w:divBdr>
                <w:top w:val="none" w:sz="0" w:space="0" w:color="auto"/>
                <w:left w:val="none" w:sz="0" w:space="0" w:color="auto"/>
                <w:bottom w:val="none" w:sz="0" w:space="0" w:color="auto"/>
                <w:right w:val="none" w:sz="0" w:space="0" w:color="auto"/>
              </w:divBdr>
            </w:div>
            <w:div w:id="1185560362">
              <w:marLeft w:val="0"/>
              <w:marRight w:val="0"/>
              <w:marTop w:val="0"/>
              <w:marBottom w:val="0"/>
              <w:divBdr>
                <w:top w:val="none" w:sz="0" w:space="0" w:color="auto"/>
                <w:left w:val="none" w:sz="0" w:space="0" w:color="auto"/>
                <w:bottom w:val="none" w:sz="0" w:space="0" w:color="auto"/>
                <w:right w:val="none" w:sz="0" w:space="0" w:color="auto"/>
              </w:divBdr>
            </w:div>
            <w:div w:id="1687555582">
              <w:marLeft w:val="0"/>
              <w:marRight w:val="0"/>
              <w:marTop w:val="0"/>
              <w:marBottom w:val="0"/>
              <w:divBdr>
                <w:top w:val="none" w:sz="0" w:space="0" w:color="auto"/>
                <w:left w:val="none" w:sz="0" w:space="0" w:color="auto"/>
                <w:bottom w:val="none" w:sz="0" w:space="0" w:color="auto"/>
                <w:right w:val="none" w:sz="0" w:space="0" w:color="auto"/>
              </w:divBdr>
            </w:div>
            <w:div w:id="1353606149">
              <w:marLeft w:val="0"/>
              <w:marRight w:val="0"/>
              <w:marTop w:val="0"/>
              <w:marBottom w:val="0"/>
              <w:divBdr>
                <w:top w:val="none" w:sz="0" w:space="0" w:color="auto"/>
                <w:left w:val="none" w:sz="0" w:space="0" w:color="auto"/>
                <w:bottom w:val="none" w:sz="0" w:space="0" w:color="auto"/>
                <w:right w:val="none" w:sz="0" w:space="0" w:color="auto"/>
              </w:divBdr>
            </w:div>
            <w:div w:id="991910183">
              <w:marLeft w:val="0"/>
              <w:marRight w:val="0"/>
              <w:marTop w:val="0"/>
              <w:marBottom w:val="0"/>
              <w:divBdr>
                <w:top w:val="none" w:sz="0" w:space="0" w:color="auto"/>
                <w:left w:val="none" w:sz="0" w:space="0" w:color="auto"/>
                <w:bottom w:val="none" w:sz="0" w:space="0" w:color="auto"/>
                <w:right w:val="none" w:sz="0" w:space="0" w:color="auto"/>
              </w:divBdr>
            </w:div>
            <w:div w:id="1474250828">
              <w:marLeft w:val="0"/>
              <w:marRight w:val="0"/>
              <w:marTop w:val="0"/>
              <w:marBottom w:val="0"/>
              <w:divBdr>
                <w:top w:val="none" w:sz="0" w:space="0" w:color="auto"/>
                <w:left w:val="none" w:sz="0" w:space="0" w:color="auto"/>
                <w:bottom w:val="none" w:sz="0" w:space="0" w:color="auto"/>
                <w:right w:val="none" w:sz="0" w:space="0" w:color="auto"/>
              </w:divBdr>
            </w:div>
            <w:div w:id="429467976">
              <w:marLeft w:val="0"/>
              <w:marRight w:val="0"/>
              <w:marTop w:val="0"/>
              <w:marBottom w:val="0"/>
              <w:divBdr>
                <w:top w:val="none" w:sz="0" w:space="0" w:color="auto"/>
                <w:left w:val="none" w:sz="0" w:space="0" w:color="auto"/>
                <w:bottom w:val="none" w:sz="0" w:space="0" w:color="auto"/>
                <w:right w:val="none" w:sz="0" w:space="0" w:color="auto"/>
              </w:divBdr>
            </w:div>
            <w:div w:id="885920739">
              <w:marLeft w:val="0"/>
              <w:marRight w:val="0"/>
              <w:marTop w:val="0"/>
              <w:marBottom w:val="0"/>
              <w:divBdr>
                <w:top w:val="none" w:sz="0" w:space="0" w:color="auto"/>
                <w:left w:val="none" w:sz="0" w:space="0" w:color="auto"/>
                <w:bottom w:val="none" w:sz="0" w:space="0" w:color="auto"/>
                <w:right w:val="none" w:sz="0" w:space="0" w:color="auto"/>
              </w:divBdr>
            </w:div>
            <w:div w:id="1797750697">
              <w:marLeft w:val="0"/>
              <w:marRight w:val="0"/>
              <w:marTop w:val="0"/>
              <w:marBottom w:val="0"/>
              <w:divBdr>
                <w:top w:val="none" w:sz="0" w:space="0" w:color="auto"/>
                <w:left w:val="none" w:sz="0" w:space="0" w:color="auto"/>
                <w:bottom w:val="none" w:sz="0" w:space="0" w:color="auto"/>
                <w:right w:val="none" w:sz="0" w:space="0" w:color="auto"/>
              </w:divBdr>
            </w:div>
            <w:div w:id="479660244">
              <w:marLeft w:val="0"/>
              <w:marRight w:val="0"/>
              <w:marTop w:val="0"/>
              <w:marBottom w:val="0"/>
              <w:divBdr>
                <w:top w:val="none" w:sz="0" w:space="0" w:color="auto"/>
                <w:left w:val="none" w:sz="0" w:space="0" w:color="auto"/>
                <w:bottom w:val="none" w:sz="0" w:space="0" w:color="auto"/>
                <w:right w:val="none" w:sz="0" w:space="0" w:color="auto"/>
              </w:divBdr>
            </w:div>
            <w:div w:id="962807305">
              <w:marLeft w:val="0"/>
              <w:marRight w:val="0"/>
              <w:marTop w:val="0"/>
              <w:marBottom w:val="0"/>
              <w:divBdr>
                <w:top w:val="none" w:sz="0" w:space="0" w:color="auto"/>
                <w:left w:val="none" w:sz="0" w:space="0" w:color="auto"/>
                <w:bottom w:val="none" w:sz="0" w:space="0" w:color="auto"/>
                <w:right w:val="none" w:sz="0" w:space="0" w:color="auto"/>
              </w:divBdr>
            </w:div>
            <w:div w:id="1866820931">
              <w:marLeft w:val="0"/>
              <w:marRight w:val="0"/>
              <w:marTop w:val="0"/>
              <w:marBottom w:val="0"/>
              <w:divBdr>
                <w:top w:val="none" w:sz="0" w:space="0" w:color="auto"/>
                <w:left w:val="none" w:sz="0" w:space="0" w:color="auto"/>
                <w:bottom w:val="none" w:sz="0" w:space="0" w:color="auto"/>
                <w:right w:val="none" w:sz="0" w:space="0" w:color="auto"/>
              </w:divBdr>
            </w:div>
            <w:div w:id="1534030549">
              <w:marLeft w:val="0"/>
              <w:marRight w:val="0"/>
              <w:marTop w:val="0"/>
              <w:marBottom w:val="0"/>
              <w:divBdr>
                <w:top w:val="none" w:sz="0" w:space="0" w:color="auto"/>
                <w:left w:val="none" w:sz="0" w:space="0" w:color="auto"/>
                <w:bottom w:val="none" w:sz="0" w:space="0" w:color="auto"/>
                <w:right w:val="none" w:sz="0" w:space="0" w:color="auto"/>
              </w:divBdr>
            </w:div>
            <w:div w:id="2116437390">
              <w:marLeft w:val="0"/>
              <w:marRight w:val="0"/>
              <w:marTop w:val="0"/>
              <w:marBottom w:val="0"/>
              <w:divBdr>
                <w:top w:val="none" w:sz="0" w:space="0" w:color="auto"/>
                <w:left w:val="none" w:sz="0" w:space="0" w:color="auto"/>
                <w:bottom w:val="none" w:sz="0" w:space="0" w:color="auto"/>
                <w:right w:val="none" w:sz="0" w:space="0" w:color="auto"/>
              </w:divBdr>
            </w:div>
            <w:div w:id="1947271412">
              <w:marLeft w:val="0"/>
              <w:marRight w:val="0"/>
              <w:marTop w:val="0"/>
              <w:marBottom w:val="0"/>
              <w:divBdr>
                <w:top w:val="none" w:sz="0" w:space="0" w:color="auto"/>
                <w:left w:val="none" w:sz="0" w:space="0" w:color="auto"/>
                <w:bottom w:val="none" w:sz="0" w:space="0" w:color="auto"/>
                <w:right w:val="none" w:sz="0" w:space="0" w:color="auto"/>
              </w:divBdr>
            </w:div>
            <w:div w:id="305823280">
              <w:marLeft w:val="0"/>
              <w:marRight w:val="0"/>
              <w:marTop w:val="0"/>
              <w:marBottom w:val="0"/>
              <w:divBdr>
                <w:top w:val="none" w:sz="0" w:space="0" w:color="auto"/>
                <w:left w:val="none" w:sz="0" w:space="0" w:color="auto"/>
                <w:bottom w:val="none" w:sz="0" w:space="0" w:color="auto"/>
                <w:right w:val="none" w:sz="0" w:space="0" w:color="auto"/>
              </w:divBdr>
            </w:div>
            <w:div w:id="357590052">
              <w:marLeft w:val="0"/>
              <w:marRight w:val="0"/>
              <w:marTop w:val="0"/>
              <w:marBottom w:val="0"/>
              <w:divBdr>
                <w:top w:val="none" w:sz="0" w:space="0" w:color="auto"/>
                <w:left w:val="none" w:sz="0" w:space="0" w:color="auto"/>
                <w:bottom w:val="none" w:sz="0" w:space="0" w:color="auto"/>
                <w:right w:val="none" w:sz="0" w:space="0" w:color="auto"/>
              </w:divBdr>
            </w:div>
            <w:div w:id="1633635165">
              <w:marLeft w:val="0"/>
              <w:marRight w:val="0"/>
              <w:marTop w:val="0"/>
              <w:marBottom w:val="0"/>
              <w:divBdr>
                <w:top w:val="none" w:sz="0" w:space="0" w:color="auto"/>
                <w:left w:val="none" w:sz="0" w:space="0" w:color="auto"/>
                <w:bottom w:val="none" w:sz="0" w:space="0" w:color="auto"/>
                <w:right w:val="none" w:sz="0" w:space="0" w:color="auto"/>
              </w:divBdr>
            </w:div>
            <w:div w:id="1173255477">
              <w:marLeft w:val="0"/>
              <w:marRight w:val="0"/>
              <w:marTop w:val="0"/>
              <w:marBottom w:val="0"/>
              <w:divBdr>
                <w:top w:val="none" w:sz="0" w:space="0" w:color="auto"/>
                <w:left w:val="none" w:sz="0" w:space="0" w:color="auto"/>
                <w:bottom w:val="none" w:sz="0" w:space="0" w:color="auto"/>
                <w:right w:val="none" w:sz="0" w:space="0" w:color="auto"/>
              </w:divBdr>
            </w:div>
            <w:div w:id="771556642">
              <w:marLeft w:val="0"/>
              <w:marRight w:val="0"/>
              <w:marTop w:val="0"/>
              <w:marBottom w:val="0"/>
              <w:divBdr>
                <w:top w:val="none" w:sz="0" w:space="0" w:color="auto"/>
                <w:left w:val="none" w:sz="0" w:space="0" w:color="auto"/>
                <w:bottom w:val="none" w:sz="0" w:space="0" w:color="auto"/>
                <w:right w:val="none" w:sz="0" w:space="0" w:color="auto"/>
              </w:divBdr>
            </w:div>
            <w:div w:id="2107186505">
              <w:marLeft w:val="0"/>
              <w:marRight w:val="0"/>
              <w:marTop w:val="0"/>
              <w:marBottom w:val="0"/>
              <w:divBdr>
                <w:top w:val="none" w:sz="0" w:space="0" w:color="auto"/>
                <w:left w:val="none" w:sz="0" w:space="0" w:color="auto"/>
                <w:bottom w:val="none" w:sz="0" w:space="0" w:color="auto"/>
                <w:right w:val="none" w:sz="0" w:space="0" w:color="auto"/>
              </w:divBdr>
            </w:div>
            <w:div w:id="2143576667">
              <w:marLeft w:val="0"/>
              <w:marRight w:val="0"/>
              <w:marTop w:val="0"/>
              <w:marBottom w:val="0"/>
              <w:divBdr>
                <w:top w:val="none" w:sz="0" w:space="0" w:color="auto"/>
                <w:left w:val="none" w:sz="0" w:space="0" w:color="auto"/>
                <w:bottom w:val="none" w:sz="0" w:space="0" w:color="auto"/>
                <w:right w:val="none" w:sz="0" w:space="0" w:color="auto"/>
              </w:divBdr>
            </w:div>
            <w:div w:id="1417052053">
              <w:marLeft w:val="0"/>
              <w:marRight w:val="0"/>
              <w:marTop w:val="0"/>
              <w:marBottom w:val="0"/>
              <w:divBdr>
                <w:top w:val="none" w:sz="0" w:space="0" w:color="auto"/>
                <w:left w:val="none" w:sz="0" w:space="0" w:color="auto"/>
                <w:bottom w:val="none" w:sz="0" w:space="0" w:color="auto"/>
                <w:right w:val="none" w:sz="0" w:space="0" w:color="auto"/>
              </w:divBdr>
            </w:div>
            <w:div w:id="921525011">
              <w:marLeft w:val="0"/>
              <w:marRight w:val="0"/>
              <w:marTop w:val="0"/>
              <w:marBottom w:val="0"/>
              <w:divBdr>
                <w:top w:val="none" w:sz="0" w:space="0" w:color="auto"/>
                <w:left w:val="none" w:sz="0" w:space="0" w:color="auto"/>
                <w:bottom w:val="none" w:sz="0" w:space="0" w:color="auto"/>
                <w:right w:val="none" w:sz="0" w:space="0" w:color="auto"/>
              </w:divBdr>
            </w:div>
            <w:div w:id="100299090">
              <w:marLeft w:val="0"/>
              <w:marRight w:val="0"/>
              <w:marTop w:val="0"/>
              <w:marBottom w:val="0"/>
              <w:divBdr>
                <w:top w:val="none" w:sz="0" w:space="0" w:color="auto"/>
                <w:left w:val="none" w:sz="0" w:space="0" w:color="auto"/>
                <w:bottom w:val="none" w:sz="0" w:space="0" w:color="auto"/>
                <w:right w:val="none" w:sz="0" w:space="0" w:color="auto"/>
              </w:divBdr>
            </w:div>
            <w:div w:id="31006921">
              <w:marLeft w:val="0"/>
              <w:marRight w:val="0"/>
              <w:marTop w:val="0"/>
              <w:marBottom w:val="0"/>
              <w:divBdr>
                <w:top w:val="none" w:sz="0" w:space="0" w:color="auto"/>
                <w:left w:val="none" w:sz="0" w:space="0" w:color="auto"/>
                <w:bottom w:val="none" w:sz="0" w:space="0" w:color="auto"/>
                <w:right w:val="none" w:sz="0" w:space="0" w:color="auto"/>
              </w:divBdr>
            </w:div>
            <w:div w:id="1507475864">
              <w:marLeft w:val="0"/>
              <w:marRight w:val="0"/>
              <w:marTop w:val="0"/>
              <w:marBottom w:val="0"/>
              <w:divBdr>
                <w:top w:val="none" w:sz="0" w:space="0" w:color="auto"/>
                <w:left w:val="none" w:sz="0" w:space="0" w:color="auto"/>
                <w:bottom w:val="none" w:sz="0" w:space="0" w:color="auto"/>
                <w:right w:val="none" w:sz="0" w:space="0" w:color="auto"/>
              </w:divBdr>
            </w:div>
            <w:div w:id="153880872">
              <w:marLeft w:val="0"/>
              <w:marRight w:val="0"/>
              <w:marTop w:val="0"/>
              <w:marBottom w:val="0"/>
              <w:divBdr>
                <w:top w:val="none" w:sz="0" w:space="0" w:color="auto"/>
                <w:left w:val="none" w:sz="0" w:space="0" w:color="auto"/>
                <w:bottom w:val="none" w:sz="0" w:space="0" w:color="auto"/>
                <w:right w:val="none" w:sz="0" w:space="0" w:color="auto"/>
              </w:divBdr>
            </w:div>
            <w:div w:id="1551065440">
              <w:marLeft w:val="0"/>
              <w:marRight w:val="0"/>
              <w:marTop w:val="0"/>
              <w:marBottom w:val="0"/>
              <w:divBdr>
                <w:top w:val="none" w:sz="0" w:space="0" w:color="auto"/>
                <w:left w:val="none" w:sz="0" w:space="0" w:color="auto"/>
                <w:bottom w:val="none" w:sz="0" w:space="0" w:color="auto"/>
                <w:right w:val="none" w:sz="0" w:space="0" w:color="auto"/>
              </w:divBdr>
            </w:div>
            <w:div w:id="912593348">
              <w:marLeft w:val="0"/>
              <w:marRight w:val="0"/>
              <w:marTop w:val="0"/>
              <w:marBottom w:val="0"/>
              <w:divBdr>
                <w:top w:val="none" w:sz="0" w:space="0" w:color="auto"/>
                <w:left w:val="none" w:sz="0" w:space="0" w:color="auto"/>
                <w:bottom w:val="none" w:sz="0" w:space="0" w:color="auto"/>
                <w:right w:val="none" w:sz="0" w:space="0" w:color="auto"/>
              </w:divBdr>
            </w:div>
            <w:div w:id="231819068">
              <w:marLeft w:val="0"/>
              <w:marRight w:val="0"/>
              <w:marTop w:val="0"/>
              <w:marBottom w:val="0"/>
              <w:divBdr>
                <w:top w:val="none" w:sz="0" w:space="0" w:color="auto"/>
                <w:left w:val="none" w:sz="0" w:space="0" w:color="auto"/>
                <w:bottom w:val="none" w:sz="0" w:space="0" w:color="auto"/>
                <w:right w:val="none" w:sz="0" w:space="0" w:color="auto"/>
              </w:divBdr>
            </w:div>
            <w:div w:id="2027756266">
              <w:marLeft w:val="0"/>
              <w:marRight w:val="0"/>
              <w:marTop w:val="0"/>
              <w:marBottom w:val="0"/>
              <w:divBdr>
                <w:top w:val="none" w:sz="0" w:space="0" w:color="auto"/>
                <w:left w:val="none" w:sz="0" w:space="0" w:color="auto"/>
                <w:bottom w:val="none" w:sz="0" w:space="0" w:color="auto"/>
                <w:right w:val="none" w:sz="0" w:space="0" w:color="auto"/>
              </w:divBdr>
            </w:div>
            <w:div w:id="470638439">
              <w:marLeft w:val="0"/>
              <w:marRight w:val="0"/>
              <w:marTop w:val="0"/>
              <w:marBottom w:val="0"/>
              <w:divBdr>
                <w:top w:val="none" w:sz="0" w:space="0" w:color="auto"/>
                <w:left w:val="none" w:sz="0" w:space="0" w:color="auto"/>
                <w:bottom w:val="none" w:sz="0" w:space="0" w:color="auto"/>
                <w:right w:val="none" w:sz="0" w:space="0" w:color="auto"/>
              </w:divBdr>
            </w:div>
            <w:div w:id="278415535">
              <w:marLeft w:val="0"/>
              <w:marRight w:val="0"/>
              <w:marTop w:val="0"/>
              <w:marBottom w:val="0"/>
              <w:divBdr>
                <w:top w:val="none" w:sz="0" w:space="0" w:color="auto"/>
                <w:left w:val="none" w:sz="0" w:space="0" w:color="auto"/>
                <w:bottom w:val="none" w:sz="0" w:space="0" w:color="auto"/>
                <w:right w:val="none" w:sz="0" w:space="0" w:color="auto"/>
              </w:divBdr>
            </w:div>
            <w:div w:id="302581870">
              <w:marLeft w:val="0"/>
              <w:marRight w:val="0"/>
              <w:marTop w:val="0"/>
              <w:marBottom w:val="0"/>
              <w:divBdr>
                <w:top w:val="none" w:sz="0" w:space="0" w:color="auto"/>
                <w:left w:val="none" w:sz="0" w:space="0" w:color="auto"/>
                <w:bottom w:val="none" w:sz="0" w:space="0" w:color="auto"/>
                <w:right w:val="none" w:sz="0" w:space="0" w:color="auto"/>
              </w:divBdr>
            </w:div>
            <w:div w:id="1794715943">
              <w:marLeft w:val="0"/>
              <w:marRight w:val="0"/>
              <w:marTop w:val="0"/>
              <w:marBottom w:val="0"/>
              <w:divBdr>
                <w:top w:val="none" w:sz="0" w:space="0" w:color="auto"/>
                <w:left w:val="none" w:sz="0" w:space="0" w:color="auto"/>
                <w:bottom w:val="none" w:sz="0" w:space="0" w:color="auto"/>
                <w:right w:val="none" w:sz="0" w:space="0" w:color="auto"/>
              </w:divBdr>
            </w:div>
            <w:div w:id="1190295575">
              <w:marLeft w:val="0"/>
              <w:marRight w:val="0"/>
              <w:marTop w:val="0"/>
              <w:marBottom w:val="0"/>
              <w:divBdr>
                <w:top w:val="none" w:sz="0" w:space="0" w:color="auto"/>
                <w:left w:val="none" w:sz="0" w:space="0" w:color="auto"/>
                <w:bottom w:val="none" w:sz="0" w:space="0" w:color="auto"/>
                <w:right w:val="none" w:sz="0" w:space="0" w:color="auto"/>
              </w:divBdr>
            </w:div>
            <w:div w:id="954874030">
              <w:marLeft w:val="0"/>
              <w:marRight w:val="0"/>
              <w:marTop w:val="0"/>
              <w:marBottom w:val="0"/>
              <w:divBdr>
                <w:top w:val="none" w:sz="0" w:space="0" w:color="auto"/>
                <w:left w:val="none" w:sz="0" w:space="0" w:color="auto"/>
                <w:bottom w:val="none" w:sz="0" w:space="0" w:color="auto"/>
                <w:right w:val="none" w:sz="0" w:space="0" w:color="auto"/>
              </w:divBdr>
            </w:div>
            <w:div w:id="346442782">
              <w:marLeft w:val="0"/>
              <w:marRight w:val="0"/>
              <w:marTop w:val="0"/>
              <w:marBottom w:val="0"/>
              <w:divBdr>
                <w:top w:val="none" w:sz="0" w:space="0" w:color="auto"/>
                <w:left w:val="none" w:sz="0" w:space="0" w:color="auto"/>
                <w:bottom w:val="none" w:sz="0" w:space="0" w:color="auto"/>
                <w:right w:val="none" w:sz="0" w:space="0" w:color="auto"/>
              </w:divBdr>
            </w:div>
            <w:div w:id="952052676">
              <w:marLeft w:val="0"/>
              <w:marRight w:val="0"/>
              <w:marTop w:val="0"/>
              <w:marBottom w:val="0"/>
              <w:divBdr>
                <w:top w:val="none" w:sz="0" w:space="0" w:color="auto"/>
                <w:left w:val="none" w:sz="0" w:space="0" w:color="auto"/>
                <w:bottom w:val="none" w:sz="0" w:space="0" w:color="auto"/>
                <w:right w:val="none" w:sz="0" w:space="0" w:color="auto"/>
              </w:divBdr>
            </w:div>
            <w:div w:id="607541880">
              <w:marLeft w:val="0"/>
              <w:marRight w:val="0"/>
              <w:marTop w:val="0"/>
              <w:marBottom w:val="0"/>
              <w:divBdr>
                <w:top w:val="none" w:sz="0" w:space="0" w:color="auto"/>
                <w:left w:val="none" w:sz="0" w:space="0" w:color="auto"/>
                <w:bottom w:val="none" w:sz="0" w:space="0" w:color="auto"/>
                <w:right w:val="none" w:sz="0" w:space="0" w:color="auto"/>
              </w:divBdr>
            </w:div>
            <w:div w:id="1656446033">
              <w:marLeft w:val="0"/>
              <w:marRight w:val="0"/>
              <w:marTop w:val="0"/>
              <w:marBottom w:val="0"/>
              <w:divBdr>
                <w:top w:val="none" w:sz="0" w:space="0" w:color="auto"/>
                <w:left w:val="none" w:sz="0" w:space="0" w:color="auto"/>
                <w:bottom w:val="none" w:sz="0" w:space="0" w:color="auto"/>
                <w:right w:val="none" w:sz="0" w:space="0" w:color="auto"/>
              </w:divBdr>
            </w:div>
            <w:div w:id="739329209">
              <w:marLeft w:val="0"/>
              <w:marRight w:val="0"/>
              <w:marTop w:val="0"/>
              <w:marBottom w:val="0"/>
              <w:divBdr>
                <w:top w:val="none" w:sz="0" w:space="0" w:color="auto"/>
                <w:left w:val="none" w:sz="0" w:space="0" w:color="auto"/>
                <w:bottom w:val="none" w:sz="0" w:space="0" w:color="auto"/>
                <w:right w:val="none" w:sz="0" w:space="0" w:color="auto"/>
              </w:divBdr>
            </w:div>
            <w:div w:id="460803144">
              <w:marLeft w:val="0"/>
              <w:marRight w:val="0"/>
              <w:marTop w:val="0"/>
              <w:marBottom w:val="0"/>
              <w:divBdr>
                <w:top w:val="none" w:sz="0" w:space="0" w:color="auto"/>
                <w:left w:val="none" w:sz="0" w:space="0" w:color="auto"/>
                <w:bottom w:val="none" w:sz="0" w:space="0" w:color="auto"/>
                <w:right w:val="none" w:sz="0" w:space="0" w:color="auto"/>
              </w:divBdr>
            </w:div>
            <w:div w:id="2125224928">
              <w:marLeft w:val="0"/>
              <w:marRight w:val="0"/>
              <w:marTop w:val="0"/>
              <w:marBottom w:val="0"/>
              <w:divBdr>
                <w:top w:val="none" w:sz="0" w:space="0" w:color="auto"/>
                <w:left w:val="none" w:sz="0" w:space="0" w:color="auto"/>
                <w:bottom w:val="none" w:sz="0" w:space="0" w:color="auto"/>
                <w:right w:val="none" w:sz="0" w:space="0" w:color="auto"/>
              </w:divBdr>
            </w:div>
            <w:div w:id="870844048">
              <w:marLeft w:val="0"/>
              <w:marRight w:val="0"/>
              <w:marTop w:val="0"/>
              <w:marBottom w:val="0"/>
              <w:divBdr>
                <w:top w:val="none" w:sz="0" w:space="0" w:color="auto"/>
                <w:left w:val="none" w:sz="0" w:space="0" w:color="auto"/>
                <w:bottom w:val="none" w:sz="0" w:space="0" w:color="auto"/>
                <w:right w:val="none" w:sz="0" w:space="0" w:color="auto"/>
              </w:divBdr>
            </w:div>
            <w:div w:id="1375697561">
              <w:marLeft w:val="0"/>
              <w:marRight w:val="0"/>
              <w:marTop w:val="0"/>
              <w:marBottom w:val="0"/>
              <w:divBdr>
                <w:top w:val="none" w:sz="0" w:space="0" w:color="auto"/>
                <w:left w:val="none" w:sz="0" w:space="0" w:color="auto"/>
                <w:bottom w:val="none" w:sz="0" w:space="0" w:color="auto"/>
                <w:right w:val="none" w:sz="0" w:space="0" w:color="auto"/>
              </w:divBdr>
            </w:div>
            <w:div w:id="1722509828">
              <w:marLeft w:val="0"/>
              <w:marRight w:val="0"/>
              <w:marTop w:val="0"/>
              <w:marBottom w:val="0"/>
              <w:divBdr>
                <w:top w:val="none" w:sz="0" w:space="0" w:color="auto"/>
                <w:left w:val="none" w:sz="0" w:space="0" w:color="auto"/>
                <w:bottom w:val="none" w:sz="0" w:space="0" w:color="auto"/>
                <w:right w:val="none" w:sz="0" w:space="0" w:color="auto"/>
              </w:divBdr>
            </w:div>
            <w:div w:id="813985377">
              <w:marLeft w:val="0"/>
              <w:marRight w:val="0"/>
              <w:marTop w:val="0"/>
              <w:marBottom w:val="0"/>
              <w:divBdr>
                <w:top w:val="none" w:sz="0" w:space="0" w:color="auto"/>
                <w:left w:val="none" w:sz="0" w:space="0" w:color="auto"/>
                <w:bottom w:val="none" w:sz="0" w:space="0" w:color="auto"/>
                <w:right w:val="none" w:sz="0" w:space="0" w:color="auto"/>
              </w:divBdr>
            </w:div>
            <w:div w:id="413401093">
              <w:marLeft w:val="0"/>
              <w:marRight w:val="0"/>
              <w:marTop w:val="0"/>
              <w:marBottom w:val="0"/>
              <w:divBdr>
                <w:top w:val="none" w:sz="0" w:space="0" w:color="auto"/>
                <w:left w:val="none" w:sz="0" w:space="0" w:color="auto"/>
                <w:bottom w:val="none" w:sz="0" w:space="0" w:color="auto"/>
                <w:right w:val="none" w:sz="0" w:space="0" w:color="auto"/>
              </w:divBdr>
            </w:div>
            <w:div w:id="1019694185">
              <w:marLeft w:val="0"/>
              <w:marRight w:val="0"/>
              <w:marTop w:val="0"/>
              <w:marBottom w:val="0"/>
              <w:divBdr>
                <w:top w:val="none" w:sz="0" w:space="0" w:color="auto"/>
                <w:left w:val="none" w:sz="0" w:space="0" w:color="auto"/>
                <w:bottom w:val="none" w:sz="0" w:space="0" w:color="auto"/>
                <w:right w:val="none" w:sz="0" w:space="0" w:color="auto"/>
              </w:divBdr>
            </w:div>
            <w:div w:id="2075397704">
              <w:marLeft w:val="0"/>
              <w:marRight w:val="0"/>
              <w:marTop w:val="0"/>
              <w:marBottom w:val="0"/>
              <w:divBdr>
                <w:top w:val="none" w:sz="0" w:space="0" w:color="auto"/>
                <w:left w:val="none" w:sz="0" w:space="0" w:color="auto"/>
                <w:bottom w:val="none" w:sz="0" w:space="0" w:color="auto"/>
                <w:right w:val="none" w:sz="0" w:space="0" w:color="auto"/>
              </w:divBdr>
            </w:div>
            <w:div w:id="1924140129">
              <w:marLeft w:val="0"/>
              <w:marRight w:val="0"/>
              <w:marTop w:val="0"/>
              <w:marBottom w:val="0"/>
              <w:divBdr>
                <w:top w:val="none" w:sz="0" w:space="0" w:color="auto"/>
                <w:left w:val="none" w:sz="0" w:space="0" w:color="auto"/>
                <w:bottom w:val="none" w:sz="0" w:space="0" w:color="auto"/>
                <w:right w:val="none" w:sz="0" w:space="0" w:color="auto"/>
              </w:divBdr>
            </w:div>
            <w:div w:id="1982687130">
              <w:marLeft w:val="0"/>
              <w:marRight w:val="0"/>
              <w:marTop w:val="0"/>
              <w:marBottom w:val="0"/>
              <w:divBdr>
                <w:top w:val="none" w:sz="0" w:space="0" w:color="auto"/>
                <w:left w:val="none" w:sz="0" w:space="0" w:color="auto"/>
                <w:bottom w:val="none" w:sz="0" w:space="0" w:color="auto"/>
                <w:right w:val="none" w:sz="0" w:space="0" w:color="auto"/>
              </w:divBdr>
            </w:div>
            <w:div w:id="465776984">
              <w:marLeft w:val="0"/>
              <w:marRight w:val="0"/>
              <w:marTop w:val="0"/>
              <w:marBottom w:val="0"/>
              <w:divBdr>
                <w:top w:val="none" w:sz="0" w:space="0" w:color="auto"/>
                <w:left w:val="none" w:sz="0" w:space="0" w:color="auto"/>
                <w:bottom w:val="none" w:sz="0" w:space="0" w:color="auto"/>
                <w:right w:val="none" w:sz="0" w:space="0" w:color="auto"/>
              </w:divBdr>
            </w:div>
            <w:div w:id="604195097">
              <w:marLeft w:val="0"/>
              <w:marRight w:val="0"/>
              <w:marTop w:val="0"/>
              <w:marBottom w:val="0"/>
              <w:divBdr>
                <w:top w:val="none" w:sz="0" w:space="0" w:color="auto"/>
                <w:left w:val="none" w:sz="0" w:space="0" w:color="auto"/>
                <w:bottom w:val="none" w:sz="0" w:space="0" w:color="auto"/>
                <w:right w:val="none" w:sz="0" w:space="0" w:color="auto"/>
              </w:divBdr>
            </w:div>
            <w:div w:id="1791975438">
              <w:marLeft w:val="0"/>
              <w:marRight w:val="0"/>
              <w:marTop w:val="0"/>
              <w:marBottom w:val="0"/>
              <w:divBdr>
                <w:top w:val="none" w:sz="0" w:space="0" w:color="auto"/>
                <w:left w:val="none" w:sz="0" w:space="0" w:color="auto"/>
                <w:bottom w:val="none" w:sz="0" w:space="0" w:color="auto"/>
                <w:right w:val="none" w:sz="0" w:space="0" w:color="auto"/>
              </w:divBdr>
            </w:div>
            <w:div w:id="229852908">
              <w:marLeft w:val="0"/>
              <w:marRight w:val="0"/>
              <w:marTop w:val="0"/>
              <w:marBottom w:val="0"/>
              <w:divBdr>
                <w:top w:val="none" w:sz="0" w:space="0" w:color="auto"/>
                <w:left w:val="none" w:sz="0" w:space="0" w:color="auto"/>
                <w:bottom w:val="none" w:sz="0" w:space="0" w:color="auto"/>
                <w:right w:val="none" w:sz="0" w:space="0" w:color="auto"/>
              </w:divBdr>
            </w:div>
            <w:div w:id="1801918496">
              <w:marLeft w:val="0"/>
              <w:marRight w:val="0"/>
              <w:marTop w:val="0"/>
              <w:marBottom w:val="0"/>
              <w:divBdr>
                <w:top w:val="none" w:sz="0" w:space="0" w:color="auto"/>
                <w:left w:val="none" w:sz="0" w:space="0" w:color="auto"/>
                <w:bottom w:val="none" w:sz="0" w:space="0" w:color="auto"/>
                <w:right w:val="none" w:sz="0" w:space="0" w:color="auto"/>
              </w:divBdr>
            </w:div>
            <w:div w:id="281232273">
              <w:marLeft w:val="0"/>
              <w:marRight w:val="0"/>
              <w:marTop w:val="0"/>
              <w:marBottom w:val="0"/>
              <w:divBdr>
                <w:top w:val="none" w:sz="0" w:space="0" w:color="auto"/>
                <w:left w:val="none" w:sz="0" w:space="0" w:color="auto"/>
                <w:bottom w:val="none" w:sz="0" w:space="0" w:color="auto"/>
                <w:right w:val="none" w:sz="0" w:space="0" w:color="auto"/>
              </w:divBdr>
            </w:div>
            <w:div w:id="868180255">
              <w:marLeft w:val="0"/>
              <w:marRight w:val="0"/>
              <w:marTop w:val="0"/>
              <w:marBottom w:val="0"/>
              <w:divBdr>
                <w:top w:val="none" w:sz="0" w:space="0" w:color="auto"/>
                <w:left w:val="none" w:sz="0" w:space="0" w:color="auto"/>
                <w:bottom w:val="none" w:sz="0" w:space="0" w:color="auto"/>
                <w:right w:val="none" w:sz="0" w:space="0" w:color="auto"/>
              </w:divBdr>
            </w:div>
            <w:div w:id="163252169">
              <w:marLeft w:val="0"/>
              <w:marRight w:val="0"/>
              <w:marTop w:val="0"/>
              <w:marBottom w:val="0"/>
              <w:divBdr>
                <w:top w:val="none" w:sz="0" w:space="0" w:color="auto"/>
                <w:left w:val="none" w:sz="0" w:space="0" w:color="auto"/>
                <w:bottom w:val="none" w:sz="0" w:space="0" w:color="auto"/>
                <w:right w:val="none" w:sz="0" w:space="0" w:color="auto"/>
              </w:divBdr>
            </w:div>
            <w:div w:id="935483998">
              <w:marLeft w:val="0"/>
              <w:marRight w:val="0"/>
              <w:marTop w:val="0"/>
              <w:marBottom w:val="0"/>
              <w:divBdr>
                <w:top w:val="none" w:sz="0" w:space="0" w:color="auto"/>
                <w:left w:val="none" w:sz="0" w:space="0" w:color="auto"/>
                <w:bottom w:val="none" w:sz="0" w:space="0" w:color="auto"/>
                <w:right w:val="none" w:sz="0" w:space="0" w:color="auto"/>
              </w:divBdr>
            </w:div>
            <w:div w:id="1543664611">
              <w:marLeft w:val="0"/>
              <w:marRight w:val="0"/>
              <w:marTop w:val="0"/>
              <w:marBottom w:val="0"/>
              <w:divBdr>
                <w:top w:val="none" w:sz="0" w:space="0" w:color="auto"/>
                <w:left w:val="none" w:sz="0" w:space="0" w:color="auto"/>
                <w:bottom w:val="none" w:sz="0" w:space="0" w:color="auto"/>
                <w:right w:val="none" w:sz="0" w:space="0" w:color="auto"/>
              </w:divBdr>
            </w:div>
            <w:div w:id="39401229">
              <w:marLeft w:val="0"/>
              <w:marRight w:val="0"/>
              <w:marTop w:val="0"/>
              <w:marBottom w:val="0"/>
              <w:divBdr>
                <w:top w:val="none" w:sz="0" w:space="0" w:color="auto"/>
                <w:left w:val="none" w:sz="0" w:space="0" w:color="auto"/>
                <w:bottom w:val="none" w:sz="0" w:space="0" w:color="auto"/>
                <w:right w:val="none" w:sz="0" w:space="0" w:color="auto"/>
              </w:divBdr>
            </w:div>
            <w:div w:id="225452229">
              <w:marLeft w:val="0"/>
              <w:marRight w:val="0"/>
              <w:marTop w:val="0"/>
              <w:marBottom w:val="0"/>
              <w:divBdr>
                <w:top w:val="none" w:sz="0" w:space="0" w:color="auto"/>
                <w:left w:val="none" w:sz="0" w:space="0" w:color="auto"/>
                <w:bottom w:val="none" w:sz="0" w:space="0" w:color="auto"/>
                <w:right w:val="none" w:sz="0" w:space="0" w:color="auto"/>
              </w:divBdr>
            </w:div>
            <w:div w:id="799612703">
              <w:marLeft w:val="0"/>
              <w:marRight w:val="0"/>
              <w:marTop w:val="0"/>
              <w:marBottom w:val="0"/>
              <w:divBdr>
                <w:top w:val="none" w:sz="0" w:space="0" w:color="auto"/>
                <w:left w:val="none" w:sz="0" w:space="0" w:color="auto"/>
                <w:bottom w:val="none" w:sz="0" w:space="0" w:color="auto"/>
                <w:right w:val="none" w:sz="0" w:space="0" w:color="auto"/>
              </w:divBdr>
            </w:div>
            <w:div w:id="1928494151">
              <w:marLeft w:val="0"/>
              <w:marRight w:val="0"/>
              <w:marTop w:val="0"/>
              <w:marBottom w:val="0"/>
              <w:divBdr>
                <w:top w:val="none" w:sz="0" w:space="0" w:color="auto"/>
                <w:left w:val="none" w:sz="0" w:space="0" w:color="auto"/>
                <w:bottom w:val="none" w:sz="0" w:space="0" w:color="auto"/>
                <w:right w:val="none" w:sz="0" w:space="0" w:color="auto"/>
              </w:divBdr>
            </w:div>
            <w:div w:id="1721972089">
              <w:marLeft w:val="0"/>
              <w:marRight w:val="0"/>
              <w:marTop w:val="0"/>
              <w:marBottom w:val="0"/>
              <w:divBdr>
                <w:top w:val="none" w:sz="0" w:space="0" w:color="auto"/>
                <w:left w:val="none" w:sz="0" w:space="0" w:color="auto"/>
                <w:bottom w:val="none" w:sz="0" w:space="0" w:color="auto"/>
                <w:right w:val="none" w:sz="0" w:space="0" w:color="auto"/>
              </w:divBdr>
            </w:div>
            <w:div w:id="1954707009">
              <w:marLeft w:val="0"/>
              <w:marRight w:val="0"/>
              <w:marTop w:val="0"/>
              <w:marBottom w:val="0"/>
              <w:divBdr>
                <w:top w:val="none" w:sz="0" w:space="0" w:color="auto"/>
                <w:left w:val="none" w:sz="0" w:space="0" w:color="auto"/>
                <w:bottom w:val="none" w:sz="0" w:space="0" w:color="auto"/>
                <w:right w:val="none" w:sz="0" w:space="0" w:color="auto"/>
              </w:divBdr>
            </w:div>
            <w:div w:id="13418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3231">
      <w:bodyDiv w:val="1"/>
      <w:marLeft w:val="0"/>
      <w:marRight w:val="0"/>
      <w:marTop w:val="0"/>
      <w:marBottom w:val="0"/>
      <w:divBdr>
        <w:top w:val="none" w:sz="0" w:space="0" w:color="auto"/>
        <w:left w:val="none" w:sz="0" w:space="0" w:color="auto"/>
        <w:bottom w:val="none" w:sz="0" w:space="0" w:color="auto"/>
        <w:right w:val="none" w:sz="0" w:space="0" w:color="auto"/>
      </w:divBdr>
      <w:divsChild>
        <w:div w:id="92823106">
          <w:marLeft w:val="0"/>
          <w:marRight w:val="0"/>
          <w:marTop w:val="0"/>
          <w:marBottom w:val="0"/>
          <w:divBdr>
            <w:top w:val="none" w:sz="0" w:space="0" w:color="auto"/>
            <w:left w:val="none" w:sz="0" w:space="0" w:color="auto"/>
            <w:bottom w:val="none" w:sz="0" w:space="0" w:color="auto"/>
            <w:right w:val="none" w:sz="0" w:space="0" w:color="auto"/>
          </w:divBdr>
          <w:divsChild>
            <w:div w:id="1316109572">
              <w:marLeft w:val="0"/>
              <w:marRight w:val="0"/>
              <w:marTop w:val="0"/>
              <w:marBottom w:val="0"/>
              <w:divBdr>
                <w:top w:val="none" w:sz="0" w:space="0" w:color="auto"/>
                <w:left w:val="none" w:sz="0" w:space="0" w:color="auto"/>
                <w:bottom w:val="none" w:sz="0" w:space="0" w:color="auto"/>
                <w:right w:val="none" w:sz="0" w:space="0" w:color="auto"/>
              </w:divBdr>
            </w:div>
            <w:div w:id="1869484439">
              <w:marLeft w:val="0"/>
              <w:marRight w:val="0"/>
              <w:marTop w:val="0"/>
              <w:marBottom w:val="0"/>
              <w:divBdr>
                <w:top w:val="none" w:sz="0" w:space="0" w:color="auto"/>
                <w:left w:val="none" w:sz="0" w:space="0" w:color="auto"/>
                <w:bottom w:val="none" w:sz="0" w:space="0" w:color="auto"/>
                <w:right w:val="none" w:sz="0" w:space="0" w:color="auto"/>
              </w:divBdr>
            </w:div>
            <w:div w:id="1512062666">
              <w:marLeft w:val="0"/>
              <w:marRight w:val="0"/>
              <w:marTop w:val="0"/>
              <w:marBottom w:val="0"/>
              <w:divBdr>
                <w:top w:val="none" w:sz="0" w:space="0" w:color="auto"/>
                <w:left w:val="none" w:sz="0" w:space="0" w:color="auto"/>
                <w:bottom w:val="none" w:sz="0" w:space="0" w:color="auto"/>
                <w:right w:val="none" w:sz="0" w:space="0" w:color="auto"/>
              </w:divBdr>
            </w:div>
            <w:div w:id="1759909791">
              <w:marLeft w:val="0"/>
              <w:marRight w:val="0"/>
              <w:marTop w:val="0"/>
              <w:marBottom w:val="0"/>
              <w:divBdr>
                <w:top w:val="none" w:sz="0" w:space="0" w:color="auto"/>
                <w:left w:val="none" w:sz="0" w:space="0" w:color="auto"/>
                <w:bottom w:val="none" w:sz="0" w:space="0" w:color="auto"/>
                <w:right w:val="none" w:sz="0" w:space="0" w:color="auto"/>
              </w:divBdr>
            </w:div>
            <w:div w:id="926036501">
              <w:marLeft w:val="0"/>
              <w:marRight w:val="0"/>
              <w:marTop w:val="0"/>
              <w:marBottom w:val="0"/>
              <w:divBdr>
                <w:top w:val="none" w:sz="0" w:space="0" w:color="auto"/>
                <w:left w:val="none" w:sz="0" w:space="0" w:color="auto"/>
                <w:bottom w:val="none" w:sz="0" w:space="0" w:color="auto"/>
                <w:right w:val="none" w:sz="0" w:space="0" w:color="auto"/>
              </w:divBdr>
            </w:div>
            <w:div w:id="1701467514">
              <w:marLeft w:val="0"/>
              <w:marRight w:val="0"/>
              <w:marTop w:val="0"/>
              <w:marBottom w:val="0"/>
              <w:divBdr>
                <w:top w:val="none" w:sz="0" w:space="0" w:color="auto"/>
                <w:left w:val="none" w:sz="0" w:space="0" w:color="auto"/>
                <w:bottom w:val="none" w:sz="0" w:space="0" w:color="auto"/>
                <w:right w:val="none" w:sz="0" w:space="0" w:color="auto"/>
              </w:divBdr>
            </w:div>
            <w:div w:id="988480499">
              <w:marLeft w:val="0"/>
              <w:marRight w:val="0"/>
              <w:marTop w:val="0"/>
              <w:marBottom w:val="0"/>
              <w:divBdr>
                <w:top w:val="none" w:sz="0" w:space="0" w:color="auto"/>
                <w:left w:val="none" w:sz="0" w:space="0" w:color="auto"/>
                <w:bottom w:val="none" w:sz="0" w:space="0" w:color="auto"/>
                <w:right w:val="none" w:sz="0" w:space="0" w:color="auto"/>
              </w:divBdr>
            </w:div>
            <w:div w:id="2045517515">
              <w:marLeft w:val="0"/>
              <w:marRight w:val="0"/>
              <w:marTop w:val="0"/>
              <w:marBottom w:val="0"/>
              <w:divBdr>
                <w:top w:val="none" w:sz="0" w:space="0" w:color="auto"/>
                <w:left w:val="none" w:sz="0" w:space="0" w:color="auto"/>
                <w:bottom w:val="none" w:sz="0" w:space="0" w:color="auto"/>
                <w:right w:val="none" w:sz="0" w:space="0" w:color="auto"/>
              </w:divBdr>
            </w:div>
            <w:div w:id="1648123400">
              <w:marLeft w:val="0"/>
              <w:marRight w:val="0"/>
              <w:marTop w:val="0"/>
              <w:marBottom w:val="0"/>
              <w:divBdr>
                <w:top w:val="none" w:sz="0" w:space="0" w:color="auto"/>
                <w:left w:val="none" w:sz="0" w:space="0" w:color="auto"/>
                <w:bottom w:val="none" w:sz="0" w:space="0" w:color="auto"/>
                <w:right w:val="none" w:sz="0" w:space="0" w:color="auto"/>
              </w:divBdr>
            </w:div>
            <w:div w:id="2113548521">
              <w:marLeft w:val="0"/>
              <w:marRight w:val="0"/>
              <w:marTop w:val="0"/>
              <w:marBottom w:val="0"/>
              <w:divBdr>
                <w:top w:val="none" w:sz="0" w:space="0" w:color="auto"/>
                <w:left w:val="none" w:sz="0" w:space="0" w:color="auto"/>
                <w:bottom w:val="none" w:sz="0" w:space="0" w:color="auto"/>
                <w:right w:val="none" w:sz="0" w:space="0" w:color="auto"/>
              </w:divBdr>
            </w:div>
            <w:div w:id="2137720190">
              <w:marLeft w:val="0"/>
              <w:marRight w:val="0"/>
              <w:marTop w:val="0"/>
              <w:marBottom w:val="0"/>
              <w:divBdr>
                <w:top w:val="none" w:sz="0" w:space="0" w:color="auto"/>
                <w:left w:val="none" w:sz="0" w:space="0" w:color="auto"/>
                <w:bottom w:val="none" w:sz="0" w:space="0" w:color="auto"/>
                <w:right w:val="none" w:sz="0" w:space="0" w:color="auto"/>
              </w:divBdr>
            </w:div>
            <w:div w:id="1174026709">
              <w:marLeft w:val="0"/>
              <w:marRight w:val="0"/>
              <w:marTop w:val="0"/>
              <w:marBottom w:val="0"/>
              <w:divBdr>
                <w:top w:val="none" w:sz="0" w:space="0" w:color="auto"/>
                <w:left w:val="none" w:sz="0" w:space="0" w:color="auto"/>
                <w:bottom w:val="none" w:sz="0" w:space="0" w:color="auto"/>
                <w:right w:val="none" w:sz="0" w:space="0" w:color="auto"/>
              </w:divBdr>
            </w:div>
            <w:div w:id="742489035">
              <w:marLeft w:val="0"/>
              <w:marRight w:val="0"/>
              <w:marTop w:val="0"/>
              <w:marBottom w:val="0"/>
              <w:divBdr>
                <w:top w:val="none" w:sz="0" w:space="0" w:color="auto"/>
                <w:left w:val="none" w:sz="0" w:space="0" w:color="auto"/>
                <w:bottom w:val="none" w:sz="0" w:space="0" w:color="auto"/>
                <w:right w:val="none" w:sz="0" w:space="0" w:color="auto"/>
              </w:divBdr>
            </w:div>
            <w:div w:id="1284922963">
              <w:marLeft w:val="0"/>
              <w:marRight w:val="0"/>
              <w:marTop w:val="0"/>
              <w:marBottom w:val="0"/>
              <w:divBdr>
                <w:top w:val="none" w:sz="0" w:space="0" w:color="auto"/>
                <w:left w:val="none" w:sz="0" w:space="0" w:color="auto"/>
                <w:bottom w:val="none" w:sz="0" w:space="0" w:color="auto"/>
                <w:right w:val="none" w:sz="0" w:space="0" w:color="auto"/>
              </w:divBdr>
            </w:div>
            <w:div w:id="916672218">
              <w:marLeft w:val="0"/>
              <w:marRight w:val="0"/>
              <w:marTop w:val="0"/>
              <w:marBottom w:val="0"/>
              <w:divBdr>
                <w:top w:val="none" w:sz="0" w:space="0" w:color="auto"/>
                <w:left w:val="none" w:sz="0" w:space="0" w:color="auto"/>
                <w:bottom w:val="none" w:sz="0" w:space="0" w:color="auto"/>
                <w:right w:val="none" w:sz="0" w:space="0" w:color="auto"/>
              </w:divBdr>
            </w:div>
            <w:div w:id="507599051">
              <w:marLeft w:val="0"/>
              <w:marRight w:val="0"/>
              <w:marTop w:val="0"/>
              <w:marBottom w:val="0"/>
              <w:divBdr>
                <w:top w:val="none" w:sz="0" w:space="0" w:color="auto"/>
                <w:left w:val="none" w:sz="0" w:space="0" w:color="auto"/>
                <w:bottom w:val="none" w:sz="0" w:space="0" w:color="auto"/>
                <w:right w:val="none" w:sz="0" w:space="0" w:color="auto"/>
              </w:divBdr>
            </w:div>
            <w:div w:id="76825431">
              <w:marLeft w:val="0"/>
              <w:marRight w:val="0"/>
              <w:marTop w:val="0"/>
              <w:marBottom w:val="0"/>
              <w:divBdr>
                <w:top w:val="none" w:sz="0" w:space="0" w:color="auto"/>
                <w:left w:val="none" w:sz="0" w:space="0" w:color="auto"/>
                <w:bottom w:val="none" w:sz="0" w:space="0" w:color="auto"/>
                <w:right w:val="none" w:sz="0" w:space="0" w:color="auto"/>
              </w:divBdr>
            </w:div>
            <w:div w:id="230426014">
              <w:marLeft w:val="0"/>
              <w:marRight w:val="0"/>
              <w:marTop w:val="0"/>
              <w:marBottom w:val="0"/>
              <w:divBdr>
                <w:top w:val="none" w:sz="0" w:space="0" w:color="auto"/>
                <w:left w:val="none" w:sz="0" w:space="0" w:color="auto"/>
                <w:bottom w:val="none" w:sz="0" w:space="0" w:color="auto"/>
                <w:right w:val="none" w:sz="0" w:space="0" w:color="auto"/>
              </w:divBdr>
            </w:div>
            <w:div w:id="326834079">
              <w:marLeft w:val="0"/>
              <w:marRight w:val="0"/>
              <w:marTop w:val="0"/>
              <w:marBottom w:val="0"/>
              <w:divBdr>
                <w:top w:val="none" w:sz="0" w:space="0" w:color="auto"/>
                <w:left w:val="none" w:sz="0" w:space="0" w:color="auto"/>
                <w:bottom w:val="none" w:sz="0" w:space="0" w:color="auto"/>
                <w:right w:val="none" w:sz="0" w:space="0" w:color="auto"/>
              </w:divBdr>
            </w:div>
            <w:div w:id="793790647">
              <w:marLeft w:val="0"/>
              <w:marRight w:val="0"/>
              <w:marTop w:val="0"/>
              <w:marBottom w:val="0"/>
              <w:divBdr>
                <w:top w:val="none" w:sz="0" w:space="0" w:color="auto"/>
                <w:left w:val="none" w:sz="0" w:space="0" w:color="auto"/>
                <w:bottom w:val="none" w:sz="0" w:space="0" w:color="auto"/>
                <w:right w:val="none" w:sz="0" w:space="0" w:color="auto"/>
              </w:divBdr>
            </w:div>
            <w:div w:id="995835864">
              <w:marLeft w:val="0"/>
              <w:marRight w:val="0"/>
              <w:marTop w:val="0"/>
              <w:marBottom w:val="0"/>
              <w:divBdr>
                <w:top w:val="none" w:sz="0" w:space="0" w:color="auto"/>
                <w:left w:val="none" w:sz="0" w:space="0" w:color="auto"/>
                <w:bottom w:val="none" w:sz="0" w:space="0" w:color="auto"/>
                <w:right w:val="none" w:sz="0" w:space="0" w:color="auto"/>
              </w:divBdr>
            </w:div>
            <w:div w:id="1428111578">
              <w:marLeft w:val="0"/>
              <w:marRight w:val="0"/>
              <w:marTop w:val="0"/>
              <w:marBottom w:val="0"/>
              <w:divBdr>
                <w:top w:val="none" w:sz="0" w:space="0" w:color="auto"/>
                <w:left w:val="none" w:sz="0" w:space="0" w:color="auto"/>
                <w:bottom w:val="none" w:sz="0" w:space="0" w:color="auto"/>
                <w:right w:val="none" w:sz="0" w:space="0" w:color="auto"/>
              </w:divBdr>
            </w:div>
            <w:div w:id="1997412793">
              <w:marLeft w:val="0"/>
              <w:marRight w:val="0"/>
              <w:marTop w:val="0"/>
              <w:marBottom w:val="0"/>
              <w:divBdr>
                <w:top w:val="none" w:sz="0" w:space="0" w:color="auto"/>
                <w:left w:val="none" w:sz="0" w:space="0" w:color="auto"/>
                <w:bottom w:val="none" w:sz="0" w:space="0" w:color="auto"/>
                <w:right w:val="none" w:sz="0" w:space="0" w:color="auto"/>
              </w:divBdr>
            </w:div>
            <w:div w:id="1262420254">
              <w:marLeft w:val="0"/>
              <w:marRight w:val="0"/>
              <w:marTop w:val="0"/>
              <w:marBottom w:val="0"/>
              <w:divBdr>
                <w:top w:val="none" w:sz="0" w:space="0" w:color="auto"/>
                <w:left w:val="none" w:sz="0" w:space="0" w:color="auto"/>
                <w:bottom w:val="none" w:sz="0" w:space="0" w:color="auto"/>
                <w:right w:val="none" w:sz="0" w:space="0" w:color="auto"/>
              </w:divBdr>
            </w:div>
            <w:div w:id="1832981248">
              <w:marLeft w:val="0"/>
              <w:marRight w:val="0"/>
              <w:marTop w:val="0"/>
              <w:marBottom w:val="0"/>
              <w:divBdr>
                <w:top w:val="none" w:sz="0" w:space="0" w:color="auto"/>
                <w:left w:val="none" w:sz="0" w:space="0" w:color="auto"/>
                <w:bottom w:val="none" w:sz="0" w:space="0" w:color="auto"/>
                <w:right w:val="none" w:sz="0" w:space="0" w:color="auto"/>
              </w:divBdr>
            </w:div>
            <w:div w:id="1881622383">
              <w:marLeft w:val="0"/>
              <w:marRight w:val="0"/>
              <w:marTop w:val="0"/>
              <w:marBottom w:val="0"/>
              <w:divBdr>
                <w:top w:val="none" w:sz="0" w:space="0" w:color="auto"/>
                <w:left w:val="none" w:sz="0" w:space="0" w:color="auto"/>
                <w:bottom w:val="none" w:sz="0" w:space="0" w:color="auto"/>
                <w:right w:val="none" w:sz="0" w:space="0" w:color="auto"/>
              </w:divBdr>
            </w:div>
            <w:div w:id="458454122">
              <w:marLeft w:val="0"/>
              <w:marRight w:val="0"/>
              <w:marTop w:val="0"/>
              <w:marBottom w:val="0"/>
              <w:divBdr>
                <w:top w:val="none" w:sz="0" w:space="0" w:color="auto"/>
                <w:left w:val="none" w:sz="0" w:space="0" w:color="auto"/>
                <w:bottom w:val="none" w:sz="0" w:space="0" w:color="auto"/>
                <w:right w:val="none" w:sz="0" w:space="0" w:color="auto"/>
              </w:divBdr>
            </w:div>
            <w:div w:id="646863420">
              <w:marLeft w:val="0"/>
              <w:marRight w:val="0"/>
              <w:marTop w:val="0"/>
              <w:marBottom w:val="0"/>
              <w:divBdr>
                <w:top w:val="none" w:sz="0" w:space="0" w:color="auto"/>
                <w:left w:val="none" w:sz="0" w:space="0" w:color="auto"/>
                <w:bottom w:val="none" w:sz="0" w:space="0" w:color="auto"/>
                <w:right w:val="none" w:sz="0" w:space="0" w:color="auto"/>
              </w:divBdr>
            </w:div>
            <w:div w:id="1541167741">
              <w:marLeft w:val="0"/>
              <w:marRight w:val="0"/>
              <w:marTop w:val="0"/>
              <w:marBottom w:val="0"/>
              <w:divBdr>
                <w:top w:val="none" w:sz="0" w:space="0" w:color="auto"/>
                <w:left w:val="none" w:sz="0" w:space="0" w:color="auto"/>
                <w:bottom w:val="none" w:sz="0" w:space="0" w:color="auto"/>
                <w:right w:val="none" w:sz="0" w:space="0" w:color="auto"/>
              </w:divBdr>
            </w:div>
            <w:div w:id="2119181776">
              <w:marLeft w:val="0"/>
              <w:marRight w:val="0"/>
              <w:marTop w:val="0"/>
              <w:marBottom w:val="0"/>
              <w:divBdr>
                <w:top w:val="none" w:sz="0" w:space="0" w:color="auto"/>
                <w:left w:val="none" w:sz="0" w:space="0" w:color="auto"/>
                <w:bottom w:val="none" w:sz="0" w:space="0" w:color="auto"/>
                <w:right w:val="none" w:sz="0" w:space="0" w:color="auto"/>
              </w:divBdr>
            </w:div>
            <w:div w:id="706414740">
              <w:marLeft w:val="0"/>
              <w:marRight w:val="0"/>
              <w:marTop w:val="0"/>
              <w:marBottom w:val="0"/>
              <w:divBdr>
                <w:top w:val="none" w:sz="0" w:space="0" w:color="auto"/>
                <w:left w:val="none" w:sz="0" w:space="0" w:color="auto"/>
                <w:bottom w:val="none" w:sz="0" w:space="0" w:color="auto"/>
                <w:right w:val="none" w:sz="0" w:space="0" w:color="auto"/>
              </w:divBdr>
            </w:div>
            <w:div w:id="450635586">
              <w:marLeft w:val="0"/>
              <w:marRight w:val="0"/>
              <w:marTop w:val="0"/>
              <w:marBottom w:val="0"/>
              <w:divBdr>
                <w:top w:val="none" w:sz="0" w:space="0" w:color="auto"/>
                <w:left w:val="none" w:sz="0" w:space="0" w:color="auto"/>
                <w:bottom w:val="none" w:sz="0" w:space="0" w:color="auto"/>
                <w:right w:val="none" w:sz="0" w:space="0" w:color="auto"/>
              </w:divBdr>
            </w:div>
            <w:div w:id="312566151">
              <w:marLeft w:val="0"/>
              <w:marRight w:val="0"/>
              <w:marTop w:val="0"/>
              <w:marBottom w:val="0"/>
              <w:divBdr>
                <w:top w:val="none" w:sz="0" w:space="0" w:color="auto"/>
                <w:left w:val="none" w:sz="0" w:space="0" w:color="auto"/>
                <w:bottom w:val="none" w:sz="0" w:space="0" w:color="auto"/>
                <w:right w:val="none" w:sz="0" w:space="0" w:color="auto"/>
              </w:divBdr>
            </w:div>
            <w:div w:id="523372991">
              <w:marLeft w:val="0"/>
              <w:marRight w:val="0"/>
              <w:marTop w:val="0"/>
              <w:marBottom w:val="0"/>
              <w:divBdr>
                <w:top w:val="none" w:sz="0" w:space="0" w:color="auto"/>
                <w:left w:val="none" w:sz="0" w:space="0" w:color="auto"/>
                <w:bottom w:val="none" w:sz="0" w:space="0" w:color="auto"/>
                <w:right w:val="none" w:sz="0" w:space="0" w:color="auto"/>
              </w:divBdr>
            </w:div>
            <w:div w:id="1771774319">
              <w:marLeft w:val="0"/>
              <w:marRight w:val="0"/>
              <w:marTop w:val="0"/>
              <w:marBottom w:val="0"/>
              <w:divBdr>
                <w:top w:val="none" w:sz="0" w:space="0" w:color="auto"/>
                <w:left w:val="none" w:sz="0" w:space="0" w:color="auto"/>
                <w:bottom w:val="none" w:sz="0" w:space="0" w:color="auto"/>
                <w:right w:val="none" w:sz="0" w:space="0" w:color="auto"/>
              </w:divBdr>
            </w:div>
            <w:div w:id="1103375197">
              <w:marLeft w:val="0"/>
              <w:marRight w:val="0"/>
              <w:marTop w:val="0"/>
              <w:marBottom w:val="0"/>
              <w:divBdr>
                <w:top w:val="none" w:sz="0" w:space="0" w:color="auto"/>
                <w:left w:val="none" w:sz="0" w:space="0" w:color="auto"/>
                <w:bottom w:val="none" w:sz="0" w:space="0" w:color="auto"/>
                <w:right w:val="none" w:sz="0" w:space="0" w:color="auto"/>
              </w:divBdr>
            </w:div>
            <w:div w:id="460540595">
              <w:marLeft w:val="0"/>
              <w:marRight w:val="0"/>
              <w:marTop w:val="0"/>
              <w:marBottom w:val="0"/>
              <w:divBdr>
                <w:top w:val="none" w:sz="0" w:space="0" w:color="auto"/>
                <w:left w:val="none" w:sz="0" w:space="0" w:color="auto"/>
                <w:bottom w:val="none" w:sz="0" w:space="0" w:color="auto"/>
                <w:right w:val="none" w:sz="0" w:space="0" w:color="auto"/>
              </w:divBdr>
            </w:div>
            <w:div w:id="1372262456">
              <w:marLeft w:val="0"/>
              <w:marRight w:val="0"/>
              <w:marTop w:val="0"/>
              <w:marBottom w:val="0"/>
              <w:divBdr>
                <w:top w:val="none" w:sz="0" w:space="0" w:color="auto"/>
                <w:left w:val="none" w:sz="0" w:space="0" w:color="auto"/>
                <w:bottom w:val="none" w:sz="0" w:space="0" w:color="auto"/>
                <w:right w:val="none" w:sz="0" w:space="0" w:color="auto"/>
              </w:divBdr>
            </w:div>
            <w:div w:id="1088884221">
              <w:marLeft w:val="0"/>
              <w:marRight w:val="0"/>
              <w:marTop w:val="0"/>
              <w:marBottom w:val="0"/>
              <w:divBdr>
                <w:top w:val="none" w:sz="0" w:space="0" w:color="auto"/>
                <w:left w:val="none" w:sz="0" w:space="0" w:color="auto"/>
                <w:bottom w:val="none" w:sz="0" w:space="0" w:color="auto"/>
                <w:right w:val="none" w:sz="0" w:space="0" w:color="auto"/>
              </w:divBdr>
            </w:div>
            <w:div w:id="949313555">
              <w:marLeft w:val="0"/>
              <w:marRight w:val="0"/>
              <w:marTop w:val="0"/>
              <w:marBottom w:val="0"/>
              <w:divBdr>
                <w:top w:val="none" w:sz="0" w:space="0" w:color="auto"/>
                <w:left w:val="none" w:sz="0" w:space="0" w:color="auto"/>
                <w:bottom w:val="none" w:sz="0" w:space="0" w:color="auto"/>
                <w:right w:val="none" w:sz="0" w:space="0" w:color="auto"/>
              </w:divBdr>
            </w:div>
            <w:div w:id="1851413017">
              <w:marLeft w:val="0"/>
              <w:marRight w:val="0"/>
              <w:marTop w:val="0"/>
              <w:marBottom w:val="0"/>
              <w:divBdr>
                <w:top w:val="none" w:sz="0" w:space="0" w:color="auto"/>
                <w:left w:val="none" w:sz="0" w:space="0" w:color="auto"/>
                <w:bottom w:val="none" w:sz="0" w:space="0" w:color="auto"/>
                <w:right w:val="none" w:sz="0" w:space="0" w:color="auto"/>
              </w:divBdr>
            </w:div>
            <w:div w:id="935213769">
              <w:marLeft w:val="0"/>
              <w:marRight w:val="0"/>
              <w:marTop w:val="0"/>
              <w:marBottom w:val="0"/>
              <w:divBdr>
                <w:top w:val="none" w:sz="0" w:space="0" w:color="auto"/>
                <w:left w:val="none" w:sz="0" w:space="0" w:color="auto"/>
                <w:bottom w:val="none" w:sz="0" w:space="0" w:color="auto"/>
                <w:right w:val="none" w:sz="0" w:space="0" w:color="auto"/>
              </w:divBdr>
            </w:div>
            <w:div w:id="1372609919">
              <w:marLeft w:val="0"/>
              <w:marRight w:val="0"/>
              <w:marTop w:val="0"/>
              <w:marBottom w:val="0"/>
              <w:divBdr>
                <w:top w:val="none" w:sz="0" w:space="0" w:color="auto"/>
                <w:left w:val="none" w:sz="0" w:space="0" w:color="auto"/>
                <w:bottom w:val="none" w:sz="0" w:space="0" w:color="auto"/>
                <w:right w:val="none" w:sz="0" w:space="0" w:color="auto"/>
              </w:divBdr>
            </w:div>
            <w:div w:id="1985814235">
              <w:marLeft w:val="0"/>
              <w:marRight w:val="0"/>
              <w:marTop w:val="0"/>
              <w:marBottom w:val="0"/>
              <w:divBdr>
                <w:top w:val="none" w:sz="0" w:space="0" w:color="auto"/>
                <w:left w:val="none" w:sz="0" w:space="0" w:color="auto"/>
                <w:bottom w:val="none" w:sz="0" w:space="0" w:color="auto"/>
                <w:right w:val="none" w:sz="0" w:space="0" w:color="auto"/>
              </w:divBdr>
            </w:div>
            <w:div w:id="1041439602">
              <w:marLeft w:val="0"/>
              <w:marRight w:val="0"/>
              <w:marTop w:val="0"/>
              <w:marBottom w:val="0"/>
              <w:divBdr>
                <w:top w:val="none" w:sz="0" w:space="0" w:color="auto"/>
                <w:left w:val="none" w:sz="0" w:space="0" w:color="auto"/>
                <w:bottom w:val="none" w:sz="0" w:space="0" w:color="auto"/>
                <w:right w:val="none" w:sz="0" w:space="0" w:color="auto"/>
              </w:divBdr>
            </w:div>
            <w:div w:id="1921864143">
              <w:marLeft w:val="0"/>
              <w:marRight w:val="0"/>
              <w:marTop w:val="0"/>
              <w:marBottom w:val="0"/>
              <w:divBdr>
                <w:top w:val="none" w:sz="0" w:space="0" w:color="auto"/>
                <w:left w:val="none" w:sz="0" w:space="0" w:color="auto"/>
                <w:bottom w:val="none" w:sz="0" w:space="0" w:color="auto"/>
                <w:right w:val="none" w:sz="0" w:space="0" w:color="auto"/>
              </w:divBdr>
            </w:div>
            <w:div w:id="572815865">
              <w:marLeft w:val="0"/>
              <w:marRight w:val="0"/>
              <w:marTop w:val="0"/>
              <w:marBottom w:val="0"/>
              <w:divBdr>
                <w:top w:val="none" w:sz="0" w:space="0" w:color="auto"/>
                <w:left w:val="none" w:sz="0" w:space="0" w:color="auto"/>
                <w:bottom w:val="none" w:sz="0" w:space="0" w:color="auto"/>
                <w:right w:val="none" w:sz="0" w:space="0" w:color="auto"/>
              </w:divBdr>
            </w:div>
            <w:div w:id="1655913195">
              <w:marLeft w:val="0"/>
              <w:marRight w:val="0"/>
              <w:marTop w:val="0"/>
              <w:marBottom w:val="0"/>
              <w:divBdr>
                <w:top w:val="none" w:sz="0" w:space="0" w:color="auto"/>
                <w:left w:val="none" w:sz="0" w:space="0" w:color="auto"/>
                <w:bottom w:val="none" w:sz="0" w:space="0" w:color="auto"/>
                <w:right w:val="none" w:sz="0" w:space="0" w:color="auto"/>
              </w:divBdr>
            </w:div>
            <w:div w:id="1872954047">
              <w:marLeft w:val="0"/>
              <w:marRight w:val="0"/>
              <w:marTop w:val="0"/>
              <w:marBottom w:val="0"/>
              <w:divBdr>
                <w:top w:val="none" w:sz="0" w:space="0" w:color="auto"/>
                <w:left w:val="none" w:sz="0" w:space="0" w:color="auto"/>
                <w:bottom w:val="none" w:sz="0" w:space="0" w:color="auto"/>
                <w:right w:val="none" w:sz="0" w:space="0" w:color="auto"/>
              </w:divBdr>
            </w:div>
            <w:div w:id="1875581574">
              <w:marLeft w:val="0"/>
              <w:marRight w:val="0"/>
              <w:marTop w:val="0"/>
              <w:marBottom w:val="0"/>
              <w:divBdr>
                <w:top w:val="none" w:sz="0" w:space="0" w:color="auto"/>
                <w:left w:val="none" w:sz="0" w:space="0" w:color="auto"/>
                <w:bottom w:val="none" w:sz="0" w:space="0" w:color="auto"/>
                <w:right w:val="none" w:sz="0" w:space="0" w:color="auto"/>
              </w:divBdr>
            </w:div>
            <w:div w:id="507448939">
              <w:marLeft w:val="0"/>
              <w:marRight w:val="0"/>
              <w:marTop w:val="0"/>
              <w:marBottom w:val="0"/>
              <w:divBdr>
                <w:top w:val="none" w:sz="0" w:space="0" w:color="auto"/>
                <w:left w:val="none" w:sz="0" w:space="0" w:color="auto"/>
                <w:bottom w:val="none" w:sz="0" w:space="0" w:color="auto"/>
                <w:right w:val="none" w:sz="0" w:space="0" w:color="auto"/>
              </w:divBdr>
            </w:div>
            <w:div w:id="437217011">
              <w:marLeft w:val="0"/>
              <w:marRight w:val="0"/>
              <w:marTop w:val="0"/>
              <w:marBottom w:val="0"/>
              <w:divBdr>
                <w:top w:val="none" w:sz="0" w:space="0" w:color="auto"/>
                <w:left w:val="none" w:sz="0" w:space="0" w:color="auto"/>
                <w:bottom w:val="none" w:sz="0" w:space="0" w:color="auto"/>
                <w:right w:val="none" w:sz="0" w:space="0" w:color="auto"/>
              </w:divBdr>
            </w:div>
            <w:div w:id="560215693">
              <w:marLeft w:val="0"/>
              <w:marRight w:val="0"/>
              <w:marTop w:val="0"/>
              <w:marBottom w:val="0"/>
              <w:divBdr>
                <w:top w:val="none" w:sz="0" w:space="0" w:color="auto"/>
                <w:left w:val="none" w:sz="0" w:space="0" w:color="auto"/>
                <w:bottom w:val="none" w:sz="0" w:space="0" w:color="auto"/>
                <w:right w:val="none" w:sz="0" w:space="0" w:color="auto"/>
              </w:divBdr>
            </w:div>
            <w:div w:id="1670406736">
              <w:marLeft w:val="0"/>
              <w:marRight w:val="0"/>
              <w:marTop w:val="0"/>
              <w:marBottom w:val="0"/>
              <w:divBdr>
                <w:top w:val="none" w:sz="0" w:space="0" w:color="auto"/>
                <w:left w:val="none" w:sz="0" w:space="0" w:color="auto"/>
                <w:bottom w:val="none" w:sz="0" w:space="0" w:color="auto"/>
                <w:right w:val="none" w:sz="0" w:space="0" w:color="auto"/>
              </w:divBdr>
            </w:div>
            <w:div w:id="840004444">
              <w:marLeft w:val="0"/>
              <w:marRight w:val="0"/>
              <w:marTop w:val="0"/>
              <w:marBottom w:val="0"/>
              <w:divBdr>
                <w:top w:val="none" w:sz="0" w:space="0" w:color="auto"/>
                <w:left w:val="none" w:sz="0" w:space="0" w:color="auto"/>
                <w:bottom w:val="none" w:sz="0" w:space="0" w:color="auto"/>
                <w:right w:val="none" w:sz="0" w:space="0" w:color="auto"/>
              </w:divBdr>
            </w:div>
            <w:div w:id="754516310">
              <w:marLeft w:val="0"/>
              <w:marRight w:val="0"/>
              <w:marTop w:val="0"/>
              <w:marBottom w:val="0"/>
              <w:divBdr>
                <w:top w:val="none" w:sz="0" w:space="0" w:color="auto"/>
                <w:left w:val="none" w:sz="0" w:space="0" w:color="auto"/>
                <w:bottom w:val="none" w:sz="0" w:space="0" w:color="auto"/>
                <w:right w:val="none" w:sz="0" w:space="0" w:color="auto"/>
              </w:divBdr>
            </w:div>
            <w:div w:id="1318537148">
              <w:marLeft w:val="0"/>
              <w:marRight w:val="0"/>
              <w:marTop w:val="0"/>
              <w:marBottom w:val="0"/>
              <w:divBdr>
                <w:top w:val="none" w:sz="0" w:space="0" w:color="auto"/>
                <w:left w:val="none" w:sz="0" w:space="0" w:color="auto"/>
                <w:bottom w:val="none" w:sz="0" w:space="0" w:color="auto"/>
                <w:right w:val="none" w:sz="0" w:space="0" w:color="auto"/>
              </w:divBdr>
            </w:div>
            <w:div w:id="470555962">
              <w:marLeft w:val="0"/>
              <w:marRight w:val="0"/>
              <w:marTop w:val="0"/>
              <w:marBottom w:val="0"/>
              <w:divBdr>
                <w:top w:val="none" w:sz="0" w:space="0" w:color="auto"/>
                <w:left w:val="none" w:sz="0" w:space="0" w:color="auto"/>
                <w:bottom w:val="none" w:sz="0" w:space="0" w:color="auto"/>
                <w:right w:val="none" w:sz="0" w:space="0" w:color="auto"/>
              </w:divBdr>
            </w:div>
            <w:div w:id="961421204">
              <w:marLeft w:val="0"/>
              <w:marRight w:val="0"/>
              <w:marTop w:val="0"/>
              <w:marBottom w:val="0"/>
              <w:divBdr>
                <w:top w:val="none" w:sz="0" w:space="0" w:color="auto"/>
                <w:left w:val="none" w:sz="0" w:space="0" w:color="auto"/>
                <w:bottom w:val="none" w:sz="0" w:space="0" w:color="auto"/>
                <w:right w:val="none" w:sz="0" w:space="0" w:color="auto"/>
              </w:divBdr>
            </w:div>
            <w:div w:id="2038193728">
              <w:marLeft w:val="0"/>
              <w:marRight w:val="0"/>
              <w:marTop w:val="0"/>
              <w:marBottom w:val="0"/>
              <w:divBdr>
                <w:top w:val="none" w:sz="0" w:space="0" w:color="auto"/>
                <w:left w:val="none" w:sz="0" w:space="0" w:color="auto"/>
                <w:bottom w:val="none" w:sz="0" w:space="0" w:color="auto"/>
                <w:right w:val="none" w:sz="0" w:space="0" w:color="auto"/>
              </w:divBdr>
            </w:div>
            <w:div w:id="1730768714">
              <w:marLeft w:val="0"/>
              <w:marRight w:val="0"/>
              <w:marTop w:val="0"/>
              <w:marBottom w:val="0"/>
              <w:divBdr>
                <w:top w:val="none" w:sz="0" w:space="0" w:color="auto"/>
                <w:left w:val="none" w:sz="0" w:space="0" w:color="auto"/>
                <w:bottom w:val="none" w:sz="0" w:space="0" w:color="auto"/>
                <w:right w:val="none" w:sz="0" w:space="0" w:color="auto"/>
              </w:divBdr>
            </w:div>
            <w:div w:id="630940487">
              <w:marLeft w:val="0"/>
              <w:marRight w:val="0"/>
              <w:marTop w:val="0"/>
              <w:marBottom w:val="0"/>
              <w:divBdr>
                <w:top w:val="none" w:sz="0" w:space="0" w:color="auto"/>
                <w:left w:val="none" w:sz="0" w:space="0" w:color="auto"/>
                <w:bottom w:val="none" w:sz="0" w:space="0" w:color="auto"/>
                <w:right w:val="none" w:sz="0" w:space="0" w:color="auto"/>
              </w:divBdr>
            </w:div>
            <w:div w:id="798644486">
              <w:marLeft w:val="0"/>
              <w:marRight w:val="0"/>
              <w:marTop w:val="0"/>
              <w:marBottom w:val="0"/>
              <w:divBdr>
                <w:top w:val="none" w:sz="0" w:space="0" w:color="auto"/>
                <w:left w:val="none" w:sz="0" w:space="0" w:color="auto"/>
                <w:bottom w:val="none" w:sz="0" w:space="0" w:color="auto"/>
                <w:right w:val="none" w:sz="0" w:space="0" w:color="auto"/>
              </w:divBdr>
            </w:div>
            <w:div w:id="1827824094">
              <w:marLeft w:val="0"/>
              <w:marRight w:val="0"/>
              <w:marTop w:val="0"/>
              <w:marBottom w:val="0"/>
              <w:divBdr>
                <w:top w:val="none" w:sz="0" w:space="0" w:color="auto"/>
                <w:left w:val="none" w:sz="0" w:space="0" w:color="auto"/>
                <w:bottom w:val="none" w:sz="0" w:space="0" w:color="auto"/>
                <w:right w:val="none" w:sz="0" w:space="0" w:color="auto"/>
              </w:divBdr>
            </w:div>
            <w:div w:id="729309709">
              <w:marLeft w:val="0"/>
              <w:marRight w:val="0"/>
              <w:marTop w:val="0"/>
              <w:marBottom w:val="0"/>
              <w:divBdr>
                <w:top w:val="none" w:sz="0" w:space="0" w:color="auto"/>
                <w:left w:val="none" w:sz="0" w:space="0" w:color="auto"/>
                <w:bottom w:val="none" w:sz="0" w:space="0" w:color="auto"/>
                <w:right w:val="none" w:sz="0" w:space="0" w:color="auto"/>
              </w:divBdr>
            </w:div>
            <w:div w:id="587927174">
              <w:marLeft w:val="0"/>
              <w:marRight w:val="0"/>
              <w:marTop w:val="0"/>
              <w:marBottom w:val="0"/>
              <w:divBdr>
                <w:top w:val="none" w:sz="0" w:space="0" w:color="auto"/>
                <w:left w:val="none" w:sz="0" w:space="0" w:color="auto"/>
                <w:bottom w:val="none" w:sz="0" w:space="0" w:color="auto"/>
                <w:right w:val="none" w:sz="0" w:space="0" w:color="auto"/>
              </w:divBdr>
            </w:div>
            <w:div w:id="1029530443">
              <w:marLeft w:val="0"/>
              <w:marRight w:val="0"/>
              <w:marTop w:val="0"/>
              <w:marBottom w:val="0"/>
              <w:divBdr>
                <w:top w:val="none" w:sz="0" w:space="0" w:color="auto"/>
                <w:left w:val="none" w:sz="0" w:space="0" w:color="auto"/>
                <w:bottom w:val="none" w:sz="0" w:space="0" w:color="auto"/>
                <w:right w:val="none" w:sz="0" w:space="0" w:color="auto"/>
              </w:divBdr>
            </w:div>
            <w:div w:id="1529640268">
              <w:marLeft w:val="0"/>
              <w:marRight w:val="0"/>
              <w:marTop w:val="0"/>
              <w:marBottom w:val="0"/>
              <w:divBdr>
                <w:top w:val="none" w:sz="0" w:space="0" w:color="auto"/>
                <w:left w:val="none" w:sz="0" w:space="0" w:color="auto"/>
                <w:bottom w:val="none" w:sz="0" w:space="0" w:color="auto"/>
                <w:right w:val="none" w:sz="0" w:space="0" w:color="auto"/>
              </w:divBdr>
            </w:div>
            <w:div w:id="496700065">
              <w:marLeft w:val="0"/>
              <w:marRight w:val="0"/>
              <w:marTop w:val="0"/>
              <w:marBottom w:val="0"/>
              <w:divBdr>
                <w:top w:val="none" w:sz="0" w:space="0" w:color="auto"/>
                <w:left w:val="none" w:sz="0" w:space="0" w:color="auto"/>
                <w:bottom w:val="none" w:sz="0" w:space="0" w:color="auto"/>
                <w:right w:val="none" w:sz="0" w:space="0" w:color="auto"/>
              </w:divBdr>
            </w:div>
            <w:div w:id="1177648134">
              <w:marLeft w:val="0"/>
              <w:marRight w:val="0"/>
              <w:marTop w:val="0"/>
              <w:marBottom w:val="0"/>
              <w:divBdr>
                <w:top w:val="none" w:sz="0" w:space="0" w:color="auto"/>
                <w:left w:val="none" w:sz="0" w:space="0" w:color="auto"/>
                <w:bottom w:val="none" w:sz="0" w:space="0" w:color="auto"/>
                <w:right w:val="none" w:sz="0" w:space="0" w:color="auto"/>
              </w:divBdr>
            </w:div>
            <w:div w:id="247278310">
              <w:marLeft w:val="0"/>
              <w:marRight w:val="0"/>
              <w:marTop w:val="0"/>
              <w:marBottom w:val="0"/>
              <w:divBdr>
                <w:top w:val="none" w:sz="0" w:space="0" w:color="auto"/>
                <w:left w:val="none" w:sz="0" w:space="0" w:color="auto"/>
                <w:bottom w:val="none" w:sz="0" w:space="0" w:color="auto"/>
                <w:right w:val="none" w:sz="0" w:space="0" w:color="auto"/>
              </w:divBdr>
            </w:div>
            <w:div w:id="1252854643">
              <w:marLeft w:val="0"/>
              <w:marRight w:val="0"/>
              <w:marTop w:val="0"/>
              <w:marBottom w:val="0"/>
              <w:divBdr>
                <w:top w:val="none" w:sz="0" w:space="0" w:color="auto"/>
                <w:left w:val="none" w:sz="0" w:space="0" w:color="auto"/>
                <w:bottom w:val="none" w:sz="0" w:space="0" w:color="auto"/>
                <w:right w:val="none" w:sz="0" w:space="0" w:color="auto"/>
              </w:divBdr>
            </w:div>
            <w:div w:id="930551703">
              <w:marLeft w:val="0"/>
              <w:marRight w:val="0"/>
              <w:marTop w:val="0"/>
              <w:marBottom w:val="0"/>
              <w:divBdr>
                <w:top w:val="none" w:sz="0" w:space="0" w:color="auto"/>
                <w:left w:val="none" w:sz="0" w:space="0" w:color="auto"/>
                <w:bottom w:val="none" w:sz="0" w:space="0" w:color="auto"/>
                <w:right w:val="none" w:sz="0" w:space="0" w:color="auto"/>
              </w:divBdr>
            </w:div>
            <w:div w:id="484666682">
              <w:marLeft w:val="0"/>
              <w:marRight w:val="0"/>
              <w:marTop w:val="0"/>
              <w:marBottom w:val="0"/>
              <w:divBdr>
                <w:top w:val="none" w:sz="0" w:space="0" w:color="auto"/>
                <w:left w:val="none" w:sz="0" w:space="0" w:color="auto"/>
                <w:bottom w:val="none" w:sz="0" w:space="0" w:color="auto"/>
                <w:right w:val="none" w:sz="0" w:space="0" w:color="auto"/>
              </w:divBdr>
            </w:div>
            <w:div w:id="13920942">
              <w:marLeft w:val="0"/>
              <w:marRight w:val="0"/>
              <w:marTop w:val="0"/>
              <w:marBottom w:val="0"/>
              <w:divBdr>
                <w:top w:val="none" w:sz="0" w:space="0" w:color="auto"/>
                <w:left w:val="none" w:sz="0" w:space="0" w:color="auto"/>
                <w:bottom w:val="none" w:sz="0" w:space="0" w:color="auto"/>
                <w:right w:val="none" w:sz="0" w:space="0" w:color="auto"/>
              </w:divBdr>
            </w:div>
            <w:div w:id="1147864336">
              <w:marLeft w:val="0"/>
              <w:marRight w:val="0"/>
              <w:marTop w:val="0"/>
              <w:marBottom w:val="0"/>
              <w:divBdr>
                <w:top w:val="none" w:sz="0" w:space="0" w:color="auto"/>
                <w:left w:val="none" w:sz="0" w:space="0" w:color="auto"/>
                <w:bottom w:val="none" w:sz="0" w:space="0" w:color="auto"/>
                <w:right w:val="none" w:sz="0" w:space="0" w:color="auto"/>
              </w:divBdr>
            </w:div>
            <w:div w:id="804472036">
              <w:marLeft w:val="0"/>
              <w:marRight w:val="0"/>
              <w:marTop w:val="0"/>
              <w:marBottom w:val="0"/>
              <w:divBdr>
                <w:top w:val="none" w:sz="0" w:space="0" w:color="auto"/>
                <w:left w:val="none" w:sz="0" w:space="0" w:color="auto"/>
                <w:bottom w:val="none" w:sz="0" w:space="0" w:color="auto"/>
                <w:right w:val="none" w:sz="0" w:space="0" w:color="auto"/>
              </w:divBdr>
            </w:div>
            <w:div w:id="186414287">
              <w:marLeft w:val="0"/>
              <w:marRight w:val="0"/>
              <w:marTop w:val="0"/>
              <w:marBottom w:val="0"/>
              <w:divBdr>
                <w:top w:val="none" w:sz="0" w:space="0" w:color="auto"/>
                <w:left w:val="none" w:sz="0" w:space="0" w:color="auto"/>
                <w:bottom w:val="none" w:sz="0" w:space="0" w:color="auto"/>
                <w:right w:val="none" w:sz="0" w:space="0" w:color="auto"/>
              </w:divBdr>
            </w:div>
            <w:div w:id="1094548021">
              <w:marLeft w:val="0"/>
              <w:marRight w:val="0"/>
              <w:marTop w:val="0"/>
              <w:marBottom w:val="0"/>
              <w:divBdr>
                <w:top w:val="none" w:sz="0" w:space="0" w:color="auto"/>
                <w:left w:val="none" w:sz="0" w:space="0" w:color="auto"/>
                <w:bottom w:val="none" w:sz="0" w:space="0" w:color="auto"/>
                <w:right w:val="none" w:sz="0" w:space="0" w:color="auto"/>
              </w:divBdr>
            </w:div>
            <w:div w:id="1746874059">
              <w:marLeft w:val="0"/>
              <w:marRight w:val="0"/>
              <w:marTop w:val="0"/>
              <w:marBottom w:val="0"/>
              <w:divBdr>
                <w:top w:val="none" w:sz="0" w:space="0" w:color="auto"/>
                <w:left w:val="none" w:sz="0" w:space="0" w:color="auto"/>
                <w:bottom w:val="none" w:sz="0" w:space="0" w:color="auto"/>
                <w:right w:val="none" w:sz="0" w:space="0" w:color="auto"/>
              </w:divBdr>
            </w:div>
            <w:div w:id="910845936">
              <w:marLeft w:val="0"/>
              <w:marRight w:val="0"/>
              <w:marTop w:val="0"/>
              <w:marBottom w:val="0"/>
              <w:divBdr>
                <w:top w:val="none" w:sz="0" w:space="0" w:color="auto"/>
                <w:left w:val="none" w:sz="0" w:space="0" w:color="auto"/>
                <w:bottom w:val="none" w:sz="0" w:space="0" w:color="auto"/>
                <w:right w:val="none" w:sz="0" w:space="0" w:color="auto"/>
              </w:divBdr>
            </w:div>
            <w:div w:id="60563347">
              <w:marLeft w:val="0"/>
              <w:marRight w:val="0"/>
              <w:marTop w:val="0"/>
              <w:marBottom w:val="0"/>
              <w:divBdr>
                <w:top w:val="none" w:sz="0" w:space="0" w:color="auto"/>
                <w:left w:val="none" w:sz="0" w:space="0" w:color="auto"/>
                <w:bottom w:val="none" w:sz="0" w:space="0" w:color="auto"/>
                <w:right w:val="none" w:sz="0" w:space="0" w:color="auto"/>
              </w:divBdr>
            </w:div>
            <w:div w:id="1580601065">
              <w:marLeft w:val="0"/>
              <w:marRight w:val="0"/>
              <w:marTop w:val="0"/>
              <w:marBottom w:val="0"/>
              <w:divBdr>
                <w:top w:val="none" w:sz="0" w:space="0" w:color="auto"/>
                <w:left w:val="none" w:sz="0" w:space="0" w:color="auto"/>
                <w:bottom w:val="none" w:sz="0" w:space="0" w:color="auto"/>
                <w:right w:val="none" w:sz="0" w:space="0" w:color="auto"/>
              </w:divBdr>
            </w:div>
            <w:div w:id="331298437">
              <w:marLeft w:val="0"/>
              <w:marRight w:val="0"/>
              <w:marTop w:val="0"/>
              <w:marBottom w:val="0"/>
              <w:divBdr>
                <w:top w:val="none" w:sz="0" w:space="0" w:color="auto"/>
                <w:left w:val="none" w:sz="0" w:space="0" w:color="auto"/>
                <w:bottom w:val="none" w:sz="0" w:space="0" w:color="auto"/>
                <w:right w:val="none" w:sz="0" w:space="0" w:color="auto"/>
              </w:divBdr>
            </w:div>
            <w:div w:id="299966888">
              <w:marLeft w:val="0"/>
              <w:marRight w:val="0"/>
              <w:marTop w:val="0"/>
              <w:marBottom w:val="0"/>
              <w:divBdr>
                <w:top w:val="none" w:sz="0" w:space="0" w:color="auto"/>
                <w:left w:val="none" w:sz="0" w:space="0" w:color="auto"/>
                <w:bottom w:val="none" w:sz="0" w:space="0" w:color="auto"/>
                <w:right w:val="none" w:sz="0" w:space="0" w:color="auto"/>
              </w:divBdr>
            </w:div>
            <w:div w:id="1103913568">
              <w:marLeft w:val="0"/>
              <w:marRight w:val="0"/>
              <w:marTop w:val="0"/>
              <w:marBottom w:val="0"/>
              <w:divBdr>
                <w:top w:val="none" w:sz="0" w:space="0" w:color="auto"/>
                <w:left w:val="none" w:sz="0" w:space="0" w:color="auto"/>
                <w:bottom w:val="none" w:sz="0" w:space="0" w:color="auto"/>
                <w:right w:val="none" w:sz="0" w:space="0" w:color="auto"/>
              </w:divBdr>
            </w:div>
            <w:div w:id="376004160">
              <w:marLeft w:val="0"/>
              <w:marRight w:val="0"/>
              <w:marTop w:val="0"/>
              <w:marBottom w:val="0"/>
              <w:divBdr>
                <w:top w:val="none" w:sz="0" w:space="0" w:color="auto"/>
                <w:left w:val="none" w:sz="0" w:space="0" w:color="auto"/>
                <w:bottom w:val="none" w:sz="0" w:space="0" w:color="auto"/>
                <w:right w:val="none" w:sz="0" w:space="0" w:color="auto"/>
              </w:divBdr>
            </w:div>
            <w:div w:id="1813867906">
              <w:marLeft w:val="0"/>
              <w:marRight w:val="0"/>
              <w:marTop w:val="0"/>
              <w:marBottom w:val="0"/>
              <w:divBdr>
                <w:top w:val="none" w:sz="0" w:space="0" w:color="auto"/>
                <w:left w:val="none" w:sz="0" w:space="0" w:color="auto"/>
                <w:bottom w:val="none" w:sz="0" w:space="0" w:color="auto"/>
                <w:right w:val="none" w:sz="0" w:space="0" w:color="auto"/>
              </w:divBdr>
            </w:div>
            <w:div w:id="763379198">
              <w:marLeft w:val="0"/>
              <w:marRight w:val="0"/>
              <w:marTop w:val="0"/>
              <w:marBottom w:val="0"/>
              <w:divBdr>
                <w:top w:val="none" w:sz="0" w:space="0" w:color="auto"/>
                <w:left w:val="none" w:sz="0" w:space="0" w:color="auto"/>
                <w:bottom w:val="none" w:sz="0" w:space="0" w:color="auto"/>
                <w:right w:val="none" w:sz="0" w:space="0" w:color="auto"/>
              </w:divBdr>
            </w:div>
            <w:div w:id="1225726243">
              <w:marLeft w:val="0"/>
              <w:marRight w:val="0"/>
              <w:marTop w:val="0"/>
              <w:marBottom w:val="0"/>
              <w:divBdr>
                <w:top w:val="none" w:sz="0" w:space="0" w:color="auto"/>
                <w:left w:val="none" w:sz="0" w:space="0" w:color="auto"/>
                <w:bottom w:val="none" w:sz="0" w:space="0" w:color="auto"/>
                <w:right w:val="none" w:sz="0" w:space="0" w:color="auto"/>
              </w:divBdr>
            </w:div>
            <w:div w:id="1803763717">
              <w:marLeft w:val="0"/>
              <w:marRight w:val="0"/>
              <w:marTop w:val="0"/>
              <w:marBottom w:val="0"/>
              <w:divBdr>
                <w:top w:val="none" w:sz="0" w:space="0" w:color="auto"/>
                <w:left w:val="none" w:sz="0" w:space="0" w:color="auto"/>
                <w:bottom w:val="none" w:sz="0" w:space="0" w:color="auto"/>
                <w:right w:val="none" w:sz="0" w:space="0" w:color="auto"/>
              </w:divBdr>
            </w:div>
            <w:div w:id="196771188">
              <w:marLeft w:val="0"/>
              <w:marRight w:val="0"/>
              <w:marTop w:val="0"/>
              <w:marBottom w:val="0"/>
              <w:divBdr>
                <w:top w:val="none" w:sz="0" w:space="0" w:color="auto"/>
                <w:left w:val="none" w:sz="0" w:space="0" w:color="auto"/>
                <w:bottom w:val="none" w:sz="0" w:space="0" w:color="auto"/>
                <w:right w:val="none" w:sz="0" w:space="0" w:color="auto"/>
              </w:divBdr>
            </w:div>
            <w:div w:id="145056468">
              <w:marLeft w:val="0"/>
              <w:marRight w:val="0"/>
              <w:marTop w:val="0"/>
              <w:marBottom w:val="0"/>
              <w:divBdr>
                <w:top w:val="none" w:sz="0" w:space="0" w:color="auto"/>
                <w:left w:val="none" w:sz="0" w:space="0" w:color="auto"/>
                <w:bottom w:val="none" w:sz="0" w:space="0" w:color="auto"/>
                <w:right w:val="none" w:sz="0" w:space="0" w:color="auto"/>
              </w:divBdr>
            </w:div>
            <w:div w:id="1972055293">
              <w:marLeft w:val="0"/>
              <w:marRight w:val="0"/>
              <w:marTop w:val="0"/>
              <w:marBottom w:val="0"/>
              <w:divBdr>
                <w:top w:val="none" w:sz="0" w:space="0" w:color="auto"/>
                <w:left w:val="none" w:sz="0" w:space="0" w:color="auto"/>
                <w:bottom w:val="none" w:sz="0" w:space="0" w:color="auto"/>
                <w:right w:val="none" w:sz="0" w:space="0" w:color="auto"/>
              </w:divBdr>
            </w:div>
            <w:div w:id="2144930144">
              <w:marLeft w:val="0"/>
              <w:marRight w:val="0"/>
              <w:marTop w:val="0"/>
              <w:marBottom w:val="0"/>
              <w:divBdr>
                <w:top w:val="none" w:sz="0" w:space="0" w:color="auto"/>
                <w:left w:val="none" w:sz="0" w:space="0" w:color="auto"/>
                <w:bottom w:val="none" w:sz="0" w:space="0" w:color="auto"/>
                <w:right w:val="none" w:sz="0" w:space="0" w:color="auto"/>
              </w:divBdr>
            </w:div>
            <w:div w:id="704526477">
              <w:marLeft w:val="0"/>
              <w:marRight w:val="0"/>
              <w:marTop w:val="0"/>
              <w:marBottom w:val="0"/>
              <w:divBdr>
                <w:top w:val="none" w:sz="0" w:space="0" w:color="auto"/>
                <w:left w:val="none" w:sz="0" w:space="0" w:color="auto"/>
                <w:bottom w:val="none" w:sz="0" w:space="0" w:color="auto"/>
                <w:right w:val="none" w:sz="0" w:space="0" w:color="auto"/>
              </w:divBdr>
            </w:div>
            <w:div w:id="553200833">
              <w:marLeft w:val="0"/>
              <w:marRight w:val="0"/>
              <w:marTop w:val="0"/>
              <w:marBottom w:val="0"/>
              <w:divBdr>
                <w:top w:val="none" w:sz="0" w:space="0" w:color="auto"/>
                <w:left w:val="none" w:sz="0" w:space="0" w:color="auto"/>
                <w:bottom w:val="none" w:sz="0" w:space="0" w:color="auto"/>
                <w:right w:val="none" w:sz="0" w:space="0" w:color="auto"/>
              </w:divBdr>
            </w:div>
            <w:div w:id="153685857">
              <w:marLeft w:val="0"/>
              <w:marRight w:val="0"/>
              <w:marTop w:val="0"/>
              <w:marBottom w:val="0"/>
              <w:divBdr>
                <w:top w:val="none" w:sz="0" w:space="0" w:color="auto"/>
                <w:left w:val="none" w:sz="0" w:space="0" w:color="auto"/>
                <w:bottom w:val="none" w:sz="0" w:space="0" w:color="auto"/>
                <w:right w:val="none" w:sz="0" w:space="0" w:color="auto"/>
              </w:divBdr>
            </w:div>
            <w:div w:id="223834836">
              <w:marLeft w:val="0"/>
              <w:marRight w:val="0"/>
              <w:marTop w:val="0"/>
              <w:marBottom w:val="0"/>
              <w:divBdr>
                <w:top w:val="none" w:sz="0" w:space="0" w:color="auto"/>
                <w:left w:val="none" w:sz="0" w:space="0" w:color="auto"/>
                <w:bottom w:val="none" w:sz="0" w:space="0" w:color="auto"/>
                <w:right w:val="none" w:sz="0" w:space="0" w:color="auto"/>
              </w:divBdr>
            </w:div>
            <w:div w:id="1577473301">
              <w:marLeft w:val="0"/>
              <w:marRight w:val="0"/>
              <w:marTop w:val="0"/>
              <w:marBottom w:val="0"/>
              <w:divBdr>
                <w:top w:val="none" w:sz="0" w:space="0" w:color="auto"/>
                <w:left w:val="none" w:sz="0" w:space="0" w:color="auto"/>
                <w:bottom w:val="none" w:sz="0" w:space="0" w:color="auto"/>
                <w:right w:val="none" w:sz="0" w:space="0" w:color="auto"/>
              </w:divBdr>
            </w:div>
            <w:div w:id="526529374">
              <w:marLeft w:val="0"/>
              <w:marRight w:val="0"/>
              <w:marTop w:val="0"/>
              <w:marBottom w:val="0"/>
              <w:divBdr>
                <w:top w:val="none" w:sz="0" w:space="0" w:color="auto"/>
                <w:left w:val="none" w:sz="0" w:space="0" w:color="auto"/>
                <w:bottom w:val="none" w:sz="0" w:space="0" w:color="auto"/>
                <w:right w:val="none" w:sz="0" w:space="0" w:color="auto"/>
              </w:divBdr>
            </w:div>
            <w:div w:id="573664807">
              <w:marLeft w:val="0"/>
              <w:marRight w:val="0"/>
              <w:marTop w:val="0"/>
              <w:marBottom w:val="0"/>
              <w:divBdr>
                <w:top w:val="none" w:sz="0" w:space="0" w:color="auto"/>
                <w:left w:val="none" w:sz="0" w:space="0" w:color="auto"/>
                <w:bottom w:val="none" w:sz="0" w:space="0" w:color="auto"/>
                <w:right w:val="none" w:sz="0" w:space="0" w:color="auto"/>
              </w:divBdr>
            </w:div>
            <w:div w:id="98647847">
              <w:marLeft w:val="0"/>
              <w:marRight w:val="0"/>
              <w:marTop w:val="0"/>
              <w:marBottom w:val="0"/>
              <w:divBdr>
                <w:top w:val="none" w:sz="0" w:space="0" w:color="auto"/>
                <w:left w:val="none" w:sz="0" w:space="0" w:color="auto"/>
                <w:bottom w:val="none" w:sz="0" w:space="0" w:color="auto"/>
                <w:right w:val="none" w:sz="0" w:space="0" w:color="auto"/>
              </w:divBdr>
            </w:div>
            <w:div w:id="1369066220">
              <w:marLeft w:val="0"/>
              <w:marRight w:val="0"/>
              <w:marTop w:val="0"/>
              <w:marBottom w:val="0"/>
              <w:divBdr>
                <w:top w:val="none" w:sz="0" w:space="0" w:color="auto"/>
                <w:left w:val="none" w:sz="0" w:space="0" w:color="auto"/>
                <w:bottom w:val="none" w:sz="0" w:space="0" w:color="auto"/>
                <w:right w:val="none" w:sz="0" w:space="0" w:color="auto"/>
              </w:divBdr>
            </w:div>
            <w:div w:id="1685939637">
              <w:marLeft w:val="0"/>
              <w:marRight w:val="0"/>
              <w:marTop w:val="0"/>
              <w:marBottom w:val="0"/>
              <w:divBdr>
                <w:top w:val="none" w:sz="0" w:space="0" w:color="auto"/>
                <w:left w:val="none" w:sz="0" w:space="0" w:color="auto"/>
                <w:bottom w:val="none" w:sz="0" w:space="0" w:color="auto"/>
                <w:right w:val="none" w:sz="0" w:space="0" w:color="auto"/>
              </w:divBdr>
            </w:div>
            <w:div w:id="1776436633">
              <w:marLeft w:val="0"/>
              <w:marRight w:val="0"/>
              <w:marTop w:val="0"/>
              <w:marBottom w:val="0"/>
              <w:divBdr>
                <w:top w:val="none" w:sz="0" w:space="0" w:color="auto"/>
                <w:left w:val="none" w:sz="0" w:space="0" w:color="auto"/>
                <w:bottom w:val="none" w:sz="0" w:space="0" w:color="auto"/>
                <w:right w:val="none" w:sz="0" w:space="0" w:color="auto"/>
              </w:divBdr>
            </w:div>
            <w:div w:id="528447821">
              <w:marLeft w:val="0"/>
              <w:marRight w:val="0"/>
              <w:marTop w:val="0"/>
              <w:marBottom w:val="0"/>
              <w:divBdr>
                <w:top w:val="none" w:sz="0" w:space="0" w:color="auto"/>
                <w:left w:val="none" w:sz="0" w:space="0" w:color="auto"/>
                <w:bottom w:val="none" w:sz="0" w:space="0" w:color="auto"/>
                <w:right w:val="none" w:sz="0" w:space="0" w:color="auto"/>
              </w:divBdr>
            </w:div>
            <w:div w:id="1021511746">
              <w:marLeft w:val="0"/>
              <w:marRight w:val="0"/>
              <w:marTop w:val="0"/>
              <w:marBottom w:val="0"/>
              <w:divBdr>
                <w:top w:val="none" w:sz="0" w:space="0" w:color="auto"/>
                <w:left w:val="none" w:sz="0" w:space="0" w:color="auto"/>
                <w:bottom w:val="none" w:sz="0" w:space="0" w:color="auto"/>
                <w:right w:val="none" w:sz="0" w:space="0" w:color="auto"/>
              </w:divBdr>
            </w:div>
            <w:div w:id="1366251730">
              <w:marLeft w:val="0"/>
              <w:marRight w:val="0"/>
              <w:marTop w:val="0"/>
              <w:marBottom w:val="0"/>
              <w:divBdr>
                <w:top w:val="none" w:sz="0" w:space="0" w:color="auto"/>
                <w:left w:val="none" w:sz="0" w:space="0" w:color="auto"/>
                <w:bottom w:val="none" w:sz="0" w:space="0" w:color="auto"/>
                <w:right w:val="none" w:sz="0" w:space="0" w:color="auto"/>
              </w:divBdr>
            </w:div>
            <w:div w:id="158278536">
              <w:marLeft w:val="0"/>
              <w:marRight w:val="0"/>
              <w:marTop w:val="0"/>
              <w:marBottom w:val="0"/>
              <w:divBdr>
                <w:top w:val="none" w:sz="0" w:space="0" w:color="auto"/>
                <w:left w:val="none" w:sz="0" w:space="0" w:color="auto"/>
                <w:bottom w:val="none" w:sz="0" w:space="0" w:color="auto"/>
                <w:right w:val="none" w:sz="0" w:space="0" w:color="auto"/>
              </w:divBdr>
            </w:div>
            <w:div w:id="401176540">
              <w:marLeft w:val="0"/>
              <w:marRight w:val="0"/>
              <w:marTop w:val="0"/>
              <w:marBottom w:val="0"/>
              <w:divBdr>
                <w:top w:val="none" w:sz="0" w:space="0" w:color="auto"/>
                <w:left w:val="none" w:sz="0" w:space="0" w:color="auto"/>
                <w:bottom w:val="none" w:sz="0" w:space="0" w:color="auto"/>
                <w:right w:val="none" w:sz="0" w:space="0" w:color="auto"/>
              </w:divBdr>
            </w:div>
            <w:div w:id="1896700260">
              <w:marLeft w:val="0"/>
              <w:marRight w:val="0"/>
              <w:marTop w:val="0"/>
              <w:marBottom w:val="0"/>
              <w:divBdr>
                <w:top w:val="none" w:sz="0" w:space="0" w:color="auto"/>
                <w:left w:val="none" w:sz="0" w:space="0" w:color="auto"/>
                <w:bottom w:val="none" w:sz="0" w:space="0" w:color="auto"/>
                <w:right w:val="none" w:sz="0" w:space="0" w:color="auto"/>
              </w:divBdr>
            </w:div>
            <w:div w:id="1646273032">
              <w:marLeft w:val="0"/>
              <w:marRight w:val="0"/>
              <w:marTop w:val="0"/>
              <w:marBottom w:val="0"/>
              <w:divBdr>
                <w:top w:val="none" w:sz="0" w:space="0" w:color="auto"/>
                <w:left w:val="none" w:sz="0" w:space="0" w:color="auto"/>
                <w:bottom w:val="none" w:sz="0" w:space="0" w:color="auto"/>
                <w:right w:val="none" w:sz="0" w:space="0" w:color="auto"/>
              </w:divBdr>
            </w:div>
            <w:div w:id="573710881">
              <w:marLeft w:val="0"/>
              <w:marRight w:val="0"/>
              <w:marTop w:val="0"/>
              <w:marBottom w:val="0"/>
              <w:divBdr>
                <w:top w:val="none" w:sz="0" w:space="0" w:color="auto"/>
                <w:left w:val="none" w:sz="0" w:space="0" w:color="auto"/>
                <w:bottom w:val="none" w:sz="0" w:space="0" w:color="auto"/>
                <w:right w:val="none" w:sz="0" w:space="0" w:color="auto"/>
              </w:divBdr>
            </w:div>
            <w:div w:id="1789934368">
              <w:marLeft w:val="0"/>
              <w:marRight w:val="0"/>
              <w:marTop w:val="0"/>
              <w:marBottom w:val="0"/>
              <w:divBdr>
                <w:top w:val="none" w:sz="0" w:space="0" w:color="auto"/>
                <w:left w:val="none" w:sz="0" w:space="0" w:color="auto"/>
                <w:bottom w:val="none" w:sz="0" w:space="0" w:color="auto"/>
                <w:right w:val="none" w:sz="0" w:space="0" w:color="auto"/>
              </w:divBdr>
            </w:div>
            <w:div w:id="1590307261">
              <w:marLeft w:val="0"/>
              <w:marRight w:val="0"/>
              <w:marTop w:val="0"/>
              <w:marBottom w:val="0"/>
              <w:divBdr>
                <w:top w:val="none" w:sz="0" w:space="0" w:color="auto"/>
                <w:left w:val="none" w:sz="0" w:space="0" w:color="auto"/>
                <w:bottom w:val="none" w:sz="0" w:space="0" w:color="auto"/>
                <w:right w:val="none" w:sz="0" w:space="0" w:color="auto"/>
              </w:divBdr>
            </w:div>
            <w:div w:id="1083526208">
              <w:marLeft w:val="0"/>
              <w:marRight w:val="0"/>
              <w:marTop w:val="0"/>
              <w:marBottom w:val="0"/>
              <w:divBdr>
                <w:top w:val="none" w:sz="0" w:space="0" w:color="auto"/>
                <w:left w:val="none" w:sz="0" w:space="0" w:color="auto"/>
                <w:bottom w:val="none" w:sz="0" w:space="0" w:color="auto"/>
                <w:right w:val="none" w:sz="0" w:space="0" w:color="auto"/>
              </w:divBdr>
            </w:div>
            <w:div w:id="1087922008">
              <w:marLeft w:val="0"/>
              <w:marRight w:val="0"/>
              <w:marTop w:val="0"/>
              <w:marBottom w:val="0"/>
              <w:divBdr>
                <w:top w:val="none" w:sz="0" w:space="0" w:color="auto"/>
                <w:left w:val="none" w:sz="0" w:space="0" w:color="auto"/>
                <w:bottom w:val="none" w:sz="0" w:space="0" w:color="auto"/>
                <w:right w:val="none" w:sz="0" w:space="0" w:color="auto"/>
              </w:divBdr>
            </w:div>
            <w:div w:id="1769034551">
              <w:marLeft w:val="0"/>
              <w:marRight w:val="0"/>
              <w:marTop w:val="0"/>
              <w:marBottom w:val="0"/>
              <w:divBdr>
                <w:top w:val="none" w:sz="0" w:space="0" w:color="auto"/>
                <w:left w:val="none" w:sz="0" w:space="0" w:color="auto"/>
                <w:bottom w:val="none" w:sz="0" w:space="0" w:color="auto"/>
                <w:right w:val="none" w:sz="0" w:space="0" w:color="auto"/>
              </w:divBdr>
            </w:div>
            <w:div w:id="1133086">
              <w:marLeft w:val="0"/>
              <w:marRight w:val="0"/>
              <w:marTop w:val="0"/>
              <w:marBottom w:val="0"/>
              <w:divBdr>
                <w:top w:val="none" w:sz="0" w:space="0" w:color="auto"/>
                <w:left w:val="none" w:sz="0" w:space="0" w:color="auto"/>
                <w:bottom w:val="none" w:sz="0" w:space="0" w:color="auto"/>
                <w:right w:val="none" w:sz="0" w:space="0" w:color="auto"/>
              </w:divBdr>
            </w:div>
            <w:div w:id="1924486960">
              <w:marLeft w:val="0"/>
              <w:marRight w:val="0"/>
              <w:marTop w:val="0"/>
              <w:marBottom w:val="0"/>
              <w:divBdr>
                <w:top w:val="none" w:sz="0" w:space="0" w:color="auto"/>
                <w:left w:val="none" w:sz="0" w:space="0" w:color="auto"/>
                <w:bottom w:val="none" w:sz="0" w:space="0" w:color="auto"/>
                <w:right w:val="none" w:sz="0" w:space="0" w:color="auto"/>
              </w:divBdr>
            </w:div>
            <w:div w:id="1803306389">
              <w:marLeft w:val="0"/>
              <w:marRight w:val="0"/>
              <w:marTop w:val="0"/>
              <w:marBottom w:val="0"/>
              <w:divBdr>
                <w:top w:val="none" w:sz="0" w:space="0" w:color="auto"/>
                <w:left w:val="none" w:sz="0" w:space="0" w:color="auto"/>
                <w:bottom w:val="none" w:sz="0" w:space="0" w:color="auto"/>
                <w:right w:val="none" w:sz="0" w:space="0" w:color="auto"/>
              </w:divBdr>
            </w:div>
            <w:div w:id="304429565">
              <w:marLeft w:val="0"/>
              <w:marRight w:val="0"/>
              <w:marTop w:val="0"/>
              <w:marBottom w:val="0"/>
              <w:divBdr>
                <w:top w:val="none" w:sz="0" w:space="0" w:color="auto"/>
                <w:left w:val="none" w:sz="0" w:space="0" w:color="auto"/>
                <w:bottom w:val="none" w:sz="0" w:space="0" w:color="auto"/>
                <w:right w:val="none" w:sz="0" w:space="0" w:color="auto"/>
              </w:divBdr>
            </w:div>
            <w:div w:id="865024869">
              <w:marLeft w:val="0"/>
              <w:marRight w:val="0"/>
              <w:marTop w:val="0"/>
              <w:marBottom w:val="0"/>
              <w:divBdr>
                <w:top w:val="none" w:sz="0" w:space="0" w:color="auto"/>
                <w:left w:val="none" w:sz="0" w:space="0" w:color="auto"/>
                <w:bottom w:val="none" w:sz="0" w:space="0" w:color="auto"/>
                <w:right w:val="none" w:sz="0" w:space="0" w:color="auto"/>
              </w:divBdr>
            </w:div>
            <w:div w:id="632755259">
              <w:marLeft w:val="0"/>
              <w:marRight w:val="0"/>
              <w:marTop w:val="0"/>
              <w:marBottom w:val="0"/>
              <w:divBdr>
                <w:top w:val="none" w:sz="0" w:space="0" w:color="auto"/>
                <w:left w:val="none" w:sz="0" w:space="0" w:color="auto"/>
                <w:bottom w:val="none" w:sz="0" w:space="0" w:color="auto"/>
                <w:right w:val="none" w:sz="0" w:space="0" w:color="auto"/>
              </w:divBdr>
            </w:div>
            <w:div w:id="548692453">
              <w:marLeft w:val="0"/>
              <w:marRight w:val="0"/>
              <w:marTop w:val="0"/>
              <w:marBottom w:val="0"/>
              <w:divBdr>
                <w:top w:val="none" w:sz="0" w:space="0" w:color="auto"/>
                <w:left w:val="none" w:sz="0" w:space="0" w:color="auto"/>
                <w:bottom w:val="none" w:sz="0" w:space="0" w:color="auto"/>
                <w:right w:val="none" w:sz="0" w:space="0" w:color="auto"/>
              </w:divBdr>
            </w:div>
            <w:div w:id="992946246">
              <w:marLeft w:val="0"/>
              <w:marRight w:val="0"/>
              <w:marTop w:val="0"/>
              <w:marBottom w:val="0"/>
              <w:divBdr>
                <w:top w:val="none" w:sz="0" w:space="0" w:color="auto"/>
                <w:left w:val="none" w:sz="0" w:space="0" w:color="auto"/>
                <w:bottom w:val="none" w:sz="0" w:space="0" w:color="auto"/>
                <w:right w:val="none" w:sz="0" w:space="0" w:color="auto"/>
              </w:divBdr>
            </w:div>
            <w:div w:id="387187212">
              <w:marLeft w:val="0"/>
              <w:marRight w:val="0"/>
              <w:marTop w:val="0"/>
              <w:marBottom w:val="0"/>
              <w:divBdr>
                <w:top w:val="none" w:sz="0" w:space="0" w:color="auto"/>
                <w:left w:val="none" w:sz="0" w:space="0" w:color="auto"/>
                <w:bottom w:val="none" w:sz="0" w:space="0" w:color="auto"/>
                <w:right w:val="none" w:sz="0" w:space="0" w:color="auto"/>
              </w:divBdr>
            </w:div>
            <w:div w:id="406614701">
              <w:marLeft w:val="0"/>
              <w:marRight w:val="0"/>
              <w:marTop w:val="0"/>
              <w:marBottom w:val="0"/>
              <w:divBdr>
                <w:top w:val="none" w:sz="0" w:space="0" w:color="auto"/>
                <w:left w:val="none" w:sz="0" w:space="0" w:color="auto"/>
                <w:bottom w:val="none" w:sz="0" w:space="0" w:color="auto"/>
                <w:right w:val="none" w:sz="0" w:space="0" w:color="auto"/>
              </w:divBdr>
            </w:div>
            <w:div w:id="55515406">
              <w:marLeft w:val="0"/>
              <w:marRight w:val="0"/>
              <w:marTop w:val="0"/>
              <w:marBottom w:val="0"/>
              <w:divBdr>
                <w:top w:val="none" w:sz="0" w:space="0" w:color="auto"/>
                <w:left w:val="none" w:sz="0" w:space="0" w:color="auto"/>
                <w:bottom w:val="none" w:sz="0" w:space="0" w:color="auto"/>
                <w:right w:val="none" w:sz="0" w:space="0" w:color="auto"/>
              </w:divBdr>
            </w:div>
            <w:div w:id="900866795">
              <w:marLeft w:val="0"/>
              <w:marRight w:val="0"/>
              <w:marTop w:val="0"/>
              <w:marBottom w:val="0"/>
              <w:divBdr>
                <w:top w:val="none" w:sz="0" w:space="0" w:color="auto"/>
                <w:left w:val="none" w:sz="0" w:space="0" w:color="auto"/>
                <w:bottom w:val="none" w:sz="0" w:space="0" w:color="auto"/>
                <w:right w:val="none" w:sz="0" w:space="0" w:color="auto"/>
              </w:divBdr>
            </w:div>
            <w:div w:id="698625035">
              <w:marLeft w:val="0"/>
              <w:marRight w:val="0"/>
              <w:marTop w:val="0"/>
              <w:marBottom w:val="0"/>
              <w:divBdr>
                <w:top w:val="none" w:sz="0" w:space="0" w:color="auto"/>
                <w:left w:val="none" w:sz="0" w:space="0" w:color="auto"/>
                <w:bottom w:val="none" w:sz="0" w:space="0" w:color="auto"/>
                <w:right w:val="none" w:sz="0" w:space="0" w:color="auto"/>
              </w:divBdr>
            </w:div>
            <w:div w:id="652950958">
              <w:marLeft w:val="0"/>
              <w:marRight w:val="0"/>
              <w:marTop w:val="0"/>
              <w:marBottom w:val="0"/>
              <w:divBdr>
                <w:top w:val="none" w:sz="0" w:space="0" w:color="auto"/>
                <w:left w:val="none" w:sz="0" w:space="0" w:color="auto"/>
                <w:bottom w:val="none" w:sz="0" w:space="0" w:color="auto"/>
                <w:right w:val="none" w:sz="0" w:space="0" w:color="auto"/>
              </w:divBdr>
            </w:div>
            <w:div w:id="1341666801">
              <w:marLeft w:val="0"/>
              <w:marRight w:val="0"/>
              <w:marTop w:val="0"/>
              <w:marBottom w:val="0"/>
              <w:divBdr>
                <w:top w:val="none" w:sz="0" w:space="0" w:color="auto"/>
                <w:left w:val="none" w:sz="0" w:space="0" w:color="auto"/>
                <w:bottom w:val="none" w:sz="0" w:space="0" w:color="auto"/>
                <w:right w:val="none" w:sz="0" w:space="0" w:color="auto"/>
              </w:divBdr>
            </w:div>
            <w:div w:id="1889409747">
              <w:marLeft w:val="0"/>
              <w:marRight w:val="0"/>
              <w:marTop w:val="0"/>
              <w:marBottom w:val="0"/>
              <w:divBdr>
                <w:top w:val="none" w:sz="0" w:space="0" w:color="auto"/>
                <w:left w:val="none" w:sz="0" w:space="0" w:color="auto"/>
                <w:bottom w:val="none" w:sz="0" w:space="0" w:color="auto"/>
                <w:right w:val="none" w:sz="0" w:space="0" w:color="auto"/>
              </w:divBdr>
            </w:div>
            <w:div w:id="801114313">
              <w:marLeft w:val="0"/>
              <w:marRight w:val="0"/>
              <w:marTop w:val="0"/>
              <w:marBottom w:val="0"/>
              <w:divBdr>
                <w:top w:val="none" w:sz="0" w:space="0" w:color="auto"/>
                <w:left w:val="none" w:sz="0" w:space="0" w:color="auto"/>
                <w:bottom w:val="none" w:sz="0" w:space="0" w:color="auto"/>
                <w:right w:val="none" w:sz="0" w:space="0" w:color="auto"/>
              </w:divBdr>
            </w:div>
            <w:div w:id="274025950">
              <w:marLeft w:val="0"/>
              <w:marRight w:val="0"/>
              <w:marTop w:val="0"/>
              <w:marBottom w:val="0"/>
              <w:divBdr>
                <w:top w:val="none" w:sz="0" w:space="0" w:color="auto"/>
                <w:left w:val="none" w:sz="0" w:space="0" w:color="auto"/>
                <w:bottom w:val="none" w:sz="0" w:space="0" w:color="auto"/>
                <w:right w:val="none" w:sz="0" w:space="0" w:color="auto"/>
              </w:divBdr>
            </w:div>
            <w:div w:id="1745954324">
              <w:marLeft w:val="0"/>
              <w:marRight w:val="0"/>
              <w:marTop w:val="0"/>
              <w:marBottom w:val="0"/>
              <w:divBdr>
                <w:top w:val="none" w:sz="0" w:space="0" w:color="auto"/>
                <w:left w:val="none" w:sz="0" w:space="0" w:color="auto"/>
                <w:bottom w:val="none" w:sz="0" w:space="0" w:color="auto"/>
                <w:right w:val="none" w:sz="0" w:space="0" w:color="auto"/>
              </w:divBdr>
            </w:div>
            <w:div w:id="1479493099">
              <w:marLeft w:val="0"/>
              <w:marRight w:val="0"/>
              <w:marTop w:val="0"/>
              <w:marBottom w:val="0"/>
              <w:divBdr>
                <w:top w:val="none" w:sz="0" w:space="0" w:color="auto"/>
                <w:left w:val="none" w:sz="0" w:space="0" w:color="auto"/>
                <w:bottom w:val="none" w:sz="0" w:space="0" w:color="auto"/>
                <w:right w:val="none" w:sz="0" w:space="0" w:color="auto"/>
              </w:divBdr>
            </w:div>
            <w:div w:id="1946763182">
              <w:marLeft w:val="0"/>
              <w:marRight w:val="0"/>
              <w:marTop w:val="0"/>
              <w:marBottom w:val="0"/>
              <w:divBdr>
                <w:top w:val="none" w:sz="0" w:space="0" w:color="auto"/>
                <w:left w:val="none" w:sz="0" w:space="0" w:color="auto"/>
                <w:bottom w:val="none" w:sz="0" w:space="0" w:color="auto"/>
                <w:right w:val="none" w:sz="0" w:space="0" w:color="auto"/>
              </w:divBdr>
            </w:div>
            <w:div w:id="407966942">
              <w:marLeft w:val="0"/>
              <w:marRight w:val="0"/>
              <w:marTop w:val="0"/>
              <w:marBottom w:val="0"/>
              <w:divBdr>
                <w:top w:val="none" w:sz="0" w:space="0" w:color="auto"/>
                <w:left w:val="none" w:sz="0" w:space="0" w:color="auto"/>
                <w:bottom w:val="none" w:sz="0" w:space="0" w:color="auto"/>
                <w:right w:val="none" w:sz="0" w:space="0" w:color="auto"/>
              </w:divBdr>
            </w:div>
            <w:div w:id="340275307">
              <w:marLeft w:val="0"/>
              <w:marRight w:val="0"/>
              <w:marTop w:val="0"/>
              <w:marBottom w:val="0"/>
              <w:divBdr>
                <w:top w:val="none" w:sz="0" w:space="0" w:color="auto"/>
                <w:left w:val="none" w:sz="0" w:space="0" w:color="auto"/>
                <w:bottom w:val="none" w:sz="0" w:space="0" w:color="auto"/>
                <w:right w:val="none" w:sz="0" w:space="0" w:color="auto"/>
              </w:divBdr>
            </w:div>
            <w:div w:id="361244213">
              <w:marLeft w:val="0"/>
              <w:marRight w:val="0"/>
              <w:marTop w:val="0"/>
              <w:marBottom w:val="0"/>
              <w:divBdr>
                <w:top w:val="none" w:sz="0" w:space="0" w:color="auto"/>
                <w:left w:val="none" w:sz="0" w:space="0" w:color="auto"/>
                <w:bottom w:val="none" w:sz="0" w:space="0" w:color="auto"/>
                <w:right w:val="none" w:sz="0" w:space="0" w:color="auto"/>
              </w:divBdr>
            </w:div>
            <w:div w:id="1585257452">
              <w:marLeft w:val="0"/>
              <w:marRight w:val="0"/>
              <w:marTop w:val="0"/>
              <w:marBottom w:val="0"/>
              <w:divBdr>
                <w:top w:val="none" w:sz="0" w:space="0" w:color="auto"/>
                <w:left w:val="none" w:sz="0" w:space="0" w:color="auto"/>
                <w:bottom w:val="none" w:sz="0" w:space="0" w:color="auto"/>
                <w:right w:val="none" w:sz="0" w:space="0" w:color="auto"/>
              </w:divBdr>
            </w:div>
            <w:div w:id="822354421">
              <w:marLeft w:val="0"/>
              <w:marRight w:val="0"/>
              <w:marTop w:val="0"/>
              <w:marBottom w:val="0"/>
              <w:divBdr>
                <w:top w:val="none" w:sz="0" w:space="0" w:color="auto"/>
                <w:left w:val="none" w:sz="0" w:space="0" w:color="auto"/>
                <w:bottom w:val="none" w:sz="0" w:space="0" w:color="auto"/>
                <w:right w:val="none" w:sz="0" w:space="0" w:color="auto"/>
              </w:divBdr>
            </w:div>
            <w:div w:id="991330042">
              <w:marLeft w:val="0"/>
              <w:marRight w:val="0"/>
              <w:marTop w:val="0"/>
              <w:marBottom w:val="0"/>
              <w:divBdr>
                <w:top w:val="none" w:sz="0" w:space="0" w:color="auto"/>
                <w:left w:val="none" w:sz="0" w:space="0" w:color="auto"/>
                <w:bottom w:val="none" w:sz="0" w:space="0" w:color="auto"/>
                <w:right w:val="none" w:sz="0" w:space="0" w:color="auto"/>
              </w:divBdr>
            </w:div>
            <w:div w:id="1673218024">
              <w:marLeft w:val="0"/>
              <w:marRight w:val="0"/>
              <w:marTop w:val="0"/>
              <w:marBottom w:val="0"/>
              <w:divBdr>
                <w:top w:val="none" w:sz="0" w:space="0" w:color="auto"/>
                <w:left w:val="none" w:sz="0" w:space="0" w:color="auto"/>
                <w:bottom w:val="none" w:sz="0" w:space="0" w:color="auto"/>
                <w:right w:val="none" w:sz="0" w:space="0" w:color="auto"/>
              </w:divBdr>
            </w:div>
            <w:div w:id="925963551">
              <w:marLeft w:val="0"/>
              <w:marRight w:val="0"/>
              <w:marTop w:val="0"/>
              <w:marBottom w:val="0"/>
              <w:divBdr>
                <w:top w:val="none" w:sz="0" w:space="0" w:color="auto"/>
                <w:left w:val="none" w:sz="0" w:space="0" w:color="auto"/>
                <w:bottom w:val="none" w:sz="0" w:space="0" w:color="auto"/>
                <w:right w:val="none" w:sz="0" w:space="0" w:color="auto"/>
              </w:divBdr>
            </w:div>
            <w:div w:id="1629048430">
              <w:marLeft w:val="0"/>
              <w:marRight w:val="0"/>
              <w:marTop w:val="0"/>
              <w:marBottom w:val="0"/>
              <w:divBdr>
                <w:top w:val="none" w:sz="0" w:space="0" w:color="auto"/>
                <w:left w:val="none" w:sz="0" w:space="0" w:color="auto"/>
                <w:bottom w:val="none" w:sz="0" w:space="0" w:color="auto"/>
                <w:right w:val="none" w:sz="0" w:space="0" w:color="auto"/>
              </w:divBdr>
            </w:div>
            <w:div w:id="1783649628">
              <w:marLeft w:val="0"/>
              <w:marRight w:val="0"/>
              <w:marTop w:val="0"/>
              <w:marBottom w:val="0"/>
              <w:divBdr>
                <w:top w:val="none" w:sz="0" w:space="0" w:color="auto"/>
                <w:left w:val="none" w:sz="0" w:space="0" w:color="auto"/>
                <w:bottom w:val="none" w:sz="0" w:space="0" w:color="auto"/>
                <w:right w:val="none" w:sz="0" w:space="0" w:color="auto"/>
              </w:divBdr>
            </w:div>
            <w:div w:id="1316833951">
              <w:marLeft w:val="0"/>
              <w:marRight w:val="0"/>
              <w:marTop w:val="0"/>
              <w:marBottom w:val="0"/>
              <w:divBdr>
                <w:top w:val="none" w:sz="0" w:space="0" w:color="auto"/>
                <w:left w:val="none" w:sz="0" w:space="0" w:color="auto"/>
                <w:bottom w:val="none" w:sz="0" w:space="0" w:color="auto"/>
                <w:right w:val="none" w:sz="0" w:space="0" w:color="auto"/>
              </w:divBdr>
            </w:div>
            <w:div w:id="1377503641">
              <w:marLeft w:val="0"/>
              <w:marRight w:val="0"/>
              <w:marTop w:val="0"/>
              <w:marBottom w:val="0"/>
              <w:divBdr>
                <w:top w:val="none" w:sz="0" w:space="0" w:color="auto"/>
                <w:left w:val="none" w:sz="0" w:space="0" w:color="auto"/>
                <w:bottom w:val="none" w:sz="0" w:space="0" w:color="auto"/>
                <w:right w:val="none" w:sz="0" w:space="0" w:color="auto"/>
              </w:divBdr>
            </w:div>
            <w:div w:id="865101955">
              <w:marLeft w:val="0"/>
              <w:marRight w:val="0"/>
              <w:marTop w:val="0"/>
              <w:marBottom w:val="0"/>
              <w:divBdr>
                <w:top w:val="none" w:sz="0" w:space="0" w:color="auto"/>
                <w:left w:val="none" w:sz="0" w:space="0" w:color="auto"/>
                <w:bottom w:val="none" w:sz="0" w:space="0" w:color="auto"/>
                <w:right w:val="none" w:sz="0" w:space="0" w:color="auto"/>
              </w:divBdr>
            </w:div>
            <w:div w:id="415321534">
              <w:marLeft w:val="0"/>
              <w:marRight w:val="0"/>
              <w:marTop w:val="0"/>
              <w:marBottom w:val="0"/>
              <w:divBdr>
                <w:top w:val="none" w:sz="0" w:space="0" w:color="auto"/>
                <w:left w:val="none" w:sz="0" w:space="0" w:color="auto"/>
                <w:bottom w:val="none" w:sz="0" w:space="0" w:color="auto"/>
                <w:right w:val="none" w:sz="0" w:space="0" w:color="auto"/>
              </w:divBdr>
            </w:div>
            <w:div w:id="497355810">
              <w:marLeft w:val="0"/>
              <w:marRight w:val="0"/>
              <w:marTop w:val="0"/>
              <w:marBottom w:val="0"/>
              <w:divBdr>
                <w:top w:val="none" w:sz="0" w:space="0" w:color="auto"/>
                <w:left w:val="none" w:sz="0" w:space="0" w:color="auto"/>
                <w:bottom w:val="none" w:sz="0" w:space="0" w:color="auto"/>
                <w:right w:val="none" w:sz="0" w:space="0" w:color="auto"/>
              </w:divBdr>
            </w:div>
            <w:div w:id="1916695733">
              <w:marLeft w:val="0"/>
              <w:marRight w:val="0"/>
              <w:marTop w:val="0"/>
              <w:marBottom w:val="0"/>
              <w:divBdr>
                <w:top w:val="none" w:sz="0" w:space="0" w:color="auto"/>
                <w:left w:val="none" w:sz="0" w:space="0" w:color="auto"/>
                <w:bottom w:val="none" w:sz="0" w:space="0" w:color="auto"/>
                <w:right w:val="none" w:sz="0" w:space="0" w:color="auto"/>
              </w:divBdr>
            </w:div>
            <w:div w:id="1990939102">
              <w:marLeft w:val="0"/>
              <w:marRight w:val="0"/>
              <w:marTop w:val="0"/>
              <w:marBottom w:val="0"/>
              <w:divBdr>
                <w:top w:val="none" w:sz="0" w:space="0" w:color="auto"/>
                <w:left w:val="none" w:sz="0" w:space="0" w:color="auto"/>
                <w:bottom w:val="none" w:sz="0" w:space="0" w:color="auto"/>
                <w:right w:val="none" w:sz="0" w:space="0" w:color="auto"/>
              </w:divBdr>
            </w:div>
            <w:div w:id="1098215777">
              <w:marLeft w:val="0"/>
              <w:marRight w:val="0"/>
              <w:marTop w:val="0"/>
              <w:marBottom w:val="0"/>
              <w:divBdr>
                <w:top w:val="none" w:sz="0" w:space="0" w:color="auto"/>
                <w:left w:val="none" w:sz="0" w:space="0" w:color="auto"/>
                <w:bottom w:val="none" w:sz="0" w:space="0" w:color="auto"/>
                <w:right w:val="none" w:sz="0" w:space="0" w:color="auto"/>
              </w:divBdr>
            </w:div>
            <w:div w:id="1200625641">
              <w:marLeft w:val="0"/>
              <w:marRight w:val="0"/>
              <w:marTop w:val="0"/>
              <w:marBottom w:val="0"/>
              <w:divBdr>
                <w:top w:val="none" w:sz="0" w:space="0" w:color="auto"/>
                <w:left w:val="none" w:sz="0" w:space="0" w:color="auto"/>
                <w:bottom w:val="none" w:sz="0" w:space="0" w:color="auto"/>
                <w:right w:val="none" w:sz="0" w:space="0" w:color="auto"/>
              </w:divBdr>
            </w:div>
            <w:div w:id="1724282859">
              <w:marLeft w:val="0"/>
              <w:marRight w:val="0"/>
              <w:marTop w:val="0"/>
              <w:marBottom w:val="0"/>
              <w:divBdr>
                <w:top w:val="none" w:sz="0" w:space="0" w:color="auto"/>
                <w:left w:val="none" w:sz="0" w:space="0" w:color="auto"/>
                <w:bottom w:val="none" w:sz="0" w:space="0" w:color="auto"/>
                <w:right w:val="none" w:sz="0" w:space="0" w:color="auto"/>
              </w:divBdr>
            </w:div>
            <w:div w:id="236289594">
              <w:marLeft w:val="0"/>
              <w:marRight w:val="0"/>
              <w:marTop w:val="0"/>
              <w:marBottom w:val="0"/>
              <w:divBdr>
                <w:top w:val="none" w:sz="0" w:space="0" w:color="auto"/>
                <w:left w:val="none" w:sz="0" w:space="0" w:color="auto"/>
                <w:bottom w:val="none" w:sz="0" w:space="0" w:color="auto"/>
                <w:right w:val="none" w:sz="0" w:space="0" w:color="auto"/>
              </w:divBdr>
            </w:div>
            <w:div w:id="635650137">
              <w:marLeft w:val="0"/>
              <w:marRight w:val="0"/>
              <w:marTop w:val="0"/>
              <w:marBottom w:val="0"/>
              <w:divBdr>
                <w:top w:val="none" w:sz="0" w:space="0" w:color="auto"/>
                <w:left w:val="none" w:sz="0" w:space="0" w:color="auto"/>
                <w:bottom w:val="none" w:sz="0" w:space="0" w:color="auto"/>
                <w:right w:val="none" w:sz="0" w:space="0" w:color="auto"/>
              </w:divBdr>
            </w:div>
            <w:div w:id="860777923">
              <w:marLeft w:val="0"/>
              <w:marRight w:val="0"/>
              <w:marTop w:val="0"/>
              <w:marBottom w:val="0"/>
              <w:divBdr>
                <w:top w:val="none" w:sz="0" w:space="0" w:color="auto"/>
                <w:left w:val="none" w:sz="0" w:space="0" w:color="auto"/>
                <w:bottom w:val="none" w:sz="0" w:space="0" w:color="auto"/>
                <w:right w:val="none" w:sz="0" w:space="0" w:color="auto"/>
              </w:divBdr>
            </w:div>
            <w:div w:id="204871045">
              <w:marLeft w:val="0"/>
              <w:marRight w:val="0"/>
              <w:marTop w:val="0"/>
              <w:marBottom w:val="0"/>
              <w:divBdr>
                <w:top w:val="none" w:sz="0" w:space="0" w:color="auto"/>
                <w:left w:val="none" w:sz="0" w:space="0" w:color="auto"/>
                <w:bottom w:val="none" w:sz="0" w:space="0" w:color="auto"/>
                <w:right w:val="none" w:sz="0" w:space="0" w:color="auto"/>
              </w:divBdr>
            </w:div>
            <w:div w:id="485047825">
              <w:marLeft w:val="0"/>
              <w:marRight w:val="0"/>
              <w:marTop w:val="0"/>
              <w:marBottom w:val="0"/>
              <w:divBdr>
                <w:top w:val="none" w:sz="0" w:space="0" w:color="auto"/>
                <w:left w:val="none" w:sz="0" w:space="0" w:color="auto"/>
                <w:bottom w:val="none" w:sz="0" w:space="0" w:color="auto"/>
                <w:right w:val="none" w:sz="0" w:space="0" w:color="auto"/>
              </w:divBdr>
            </w:div>
            <w:div w:id="910045890">
              <w:marLeft w:val="0"/>
              <w:marRight w:val="0"/>
              <w:marTop w:val="0"/>
              <w:marBottom w:val="0"/>
              <w:divBdr>
                <w:top w:val="none" w:sz="0" w:space="0" w:color="auto"/>
                <w:left w:val="none" w:sz="0" w:space="0" w:color="auto"/>
                <w:bottom w:val="none" w:sz="0" w:space="0" w:color="auto"/>
                <w:right w:val="none" w:sz="0" w:space="0" w:color="auto"/>
              </w:divBdr>
            </w:div>
            <w:div w:id="1319067720">
              <w:marLeft w:val="0"/>
              <w:marRight w:val="0"/>
              <w:marTop w:val="0"/>
              <w:marBottom w:val="0"/>
              <w:divBdr>
                <w:top w:val="none" w:sz="0" w:space="0" w:color="auto"/>
                <w:left w:val="none" w:sz="0" w:space="0" w:color="auto"/>
                <w:bottom w:val="none" w:sz="0" w:space="0" w:color="auto"/>
                <w:right w:val="none" w:sz="0" w:space="0" w:color="auto"/>
              </w:divBdr>
            </w:div>
            <w:div w:id="1335717828">
              <w:marLeft w:val="0"/>
              <w:marRight w:val="0"/>
              <w:marTop w:val="0"/>
              <w:marBottom w:val="0"/>
              <w:divBdr>
                <w:top w:val="none" w:sz="0" w:space="0" w:color="auto"/>
                <w:left w:val="none" w:sz="0" w:space="0" w:color="auto"/>
                <w:bottom w:val="none" w:sz="0" w:space="0" w:color="auto"/>
                <w:right w:val="none" w:sz="0" w:space="0" w:color="auto"/>
              </w:divBdr>
            </w:div>
            <w:div w:id="1769693287">
              <w:marLeft w:val="0"/>
              <w:marRight w:val="0"/>
              <w:marTop w:val="0"/>
              <w:marBottom w:val="0"/>
              <w:divBdr>
                <w:top w:val="none" w:sz="0" w:space="0" w:color="auto"/>
                <w:left w:val="none" w:sz="0" w:space="0" w:color="auto"/>
                <w:bottom w:val="none" w:sz="0" w:space="0" w:color="auto"/>
                <w:right w:val="none" w:sz="0" w:space="0" w:color="auto"/>
              </w:divBdr>
            </w:div>
            <w:div w:id="2083259274">
              <w:marLeft w:val="0"/>
              <w:marRight w:val="0"/>
              <w:marTop w:val="0"/>
              <w:marBottom w:val="0"/>
              <w:divBdr>
                <w:top w:val="none" w:sz="0" w:space="0" w:color="auto"/>
                <w:left w:val="none" w:sz="0" w:space="0" w:color="auto"/>
                <w:bottom w:val="none" w:sz="0" w:space="0" w:color="auto"/>
                <w:right w:val="none" w:sz="0" w:space="0" w:color="auto"/>
              </w:divBdr>
            </w:div>
            <w:div w:id="1578251256">
              <w:marLeft w:val="0"/>
              <w:marRight w:val="0"/>
              <w:marTop w:val="0"/>
              <w:marBottom w:val="0"/>
              <w:divBdr>
                <w:top w:val="none" w:sz="0" w:space="0" w:color="auto"/>
                <w:left w:val="none" w:sz="0" w:space="0" w:color="auto"/>
                <w:bottom w:val="none" w:sz="0" w:space="0" w:color="auto"/>
                <w:right w:val="none" w:sz="0" w:space="0" w:color="auto"/>
              </w:divBdr>
            </w:div>
            <w:div w:id="1103646813">
              <w:marLeft w:val="0"/>
              <w:marRight w:val="0"/>
              <w:marTop w:val="0"/>
              <w:marBottom w:val="0"/>
              <w:divBdr>
                <w:top w:val="none" w:sz="0" w:space="0" w:color="auto"/>
                <w:left w:val="none" w:sz="0" w:space="0" w:color="auto"/>
                <w:bottom w:val="none" w:sz="0" w:space="0" w:color="auto"/>
                <w:right w:val="none" w:sz="0" w:space="0" w:color="auto"/>
              </w:divBdr>
            </w:div>
            <w:div w:id="613824083">
              <w:marLeft w:val="0"/>
              <w:marRight w:val="0"/>
              <w:marTop w:val="0"/>
              <w:marBottom w:val="0"/>
              <w:divBdr>
                <w:top w:val="none" w:sz="0" w:space="0" w:color="auto"/>
                <w:left w:val="none" w:sz="0" w:space="0" w:color="auto"/>
                <w:bottom w:val="none" w:sz="0" w:space="0" w:color="auto"/>
                <w:right w:val="none" w:sz="0" w:space="0" w:color="auto"/>
              </w:divBdr>
            </w:div>
            <w:div w:id="500437267">
              <w:marLeft w:val="0"/>
              <w:marRight w:val="0"/>
              <w:marTop w:val="0"/>
              <w:marBottom w:val="0"/>
              <w:divBdr>
                <w:top w:val="none" w:sz="0" w:space="0" w:color="auto"/>
                <w:left w:val="none" w:sz="0" w:space="0" w:color="auto"/>
                <w:bottom w:val="none" w:sz="0" w:space="0" w:color="auto"/>
                <w:right w:val="none" w:sz="0" w:space="0" w:color="auto"/>
              </w:divBdr>
            </w:div>
            <w:div w:id="174030278">
              <w:marLeft w:val="0"/>
              <w:marRight w:val="0"/>
              <w:marTop w:val="0"/>
              <w:marBottom w:val="0"/>
              <w:divBdr>
                <w:top w:val="none" w:sz="0" w:space="0" w:color="auto"/>
                <w:left w:val="none" w:sz="0" w:space="0" w:color="auto"/>
                <w:bottom w:val="none" w:sz="0" w:space="0" w:color="auto"/>
                <w:right w:val="none" w:sz="0" w:space="0" w:color="auto"/>
              </w:divBdr>
            </w:div>
            <w:div w:id="1224752232">
              <w:marLeft w:val="0"/>
              <w:marRight w:val="0"/>
              <w:marTop w:val="0"/>
              <w:marBottom w:val="0"/>
              <w:divBdr>
                <w:top w:val="none" w:sz="0" w:space="0" w:color="auto"/>
                <w:left w:val="none" w:sz="0" w:space="0" w:color="auto"/>
                <w:bottom w:val="none" w:sz="0" w:space="0" w:color="auto"/>
                <w:right w:val="none" w:sz="0" w:space="0" w:color="auto"/>
              </w:divBdr>
            </w:div>
            <w:div w:id="163979350">
              <w:marLeft w:val="0"/>
              <w:marRight w:val="0"/>
              <w:marTop w:val="0"/>
              <w:marBottom w:val="0"/>
              <w:divBdr>
                <w:top w:val="none" w:sz="0" w:space="0" w:color="auto"/>
                <w:left w:val="none" w:sz="0" w:space="0" w:color="auto"/>
                <w:bottom w:val="none" w:sz="0" w:space="0" w:color="auto"/>
                <w:right w:val="none" w:sz="0" w:space="0" w:color="auto"/>
              </w:divBdr>
            </w:div>
            <w:div w:id="250548461">
              <w:marLeft w:val="0"/>
              <w:marRight w:val="0"/>
              <w:marTop w:val="0"/>
              <w:marBottom w:val="0"/>
              <w:divBdr>
                <w:top w:val="none" w:sz="0" w:space="0" w:color="auto"/>
                <w:left w:val="none" w:sz="0" w:space="0" w:color="auto"/>
                <w:bottom w:val="none" w:sz="0" w:space="0" w:color="auto"/>
                <w:right w:val="none" w:sz="0" w:space="0" w:color="auto"/>
              </w:divBdr>
            </w:div>
            <w:div w:id="1494223236">
              <w:marLeft w:val="0"/>
              <w:marRight w:val="0"/>
              <w:marTop w:val="0"/>
              <w:marBottom w:val="0"/>
              <w:divBdr>
                <w:top w:val="none" w:sz="0" w:space="0" w:color="auto"/>
                <w:left w:val="none" w:sz="0" w:space="0" w:color="auto"/>
                <w:bottom w:val="none" w:sz="0" w:space="0" w:color="auto"/>
                <w:right w:val="none" w:sz="0" w:space="0" w:color="auto"/>
              </w:divBdr>
            </w:div>
            <w:div w:id="4726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4753">
      <w:bodyDiv w:val="1"/>
      <w:marLeft w:val="0"/>
      <w:marRight w:val="0"/>
      <w:marTop w:val="0"/>
      <w:marBottom w:val="0"/>
      <w:divBdr>
        <w:top w:val="none" w:sz="0" w:space="0" w:color="auto"/>
        <w:left w:val="none" w:sz="0" w:space="0" w:color="auto"/>
        <w:bottom w:val="none" w:sz="0" w:space="0" w:color="auto"/>
        <w:right w:val="none" w:sz="0" w:space="0" w:color="auto"/>
      </w:divBdr>
      <w:divsChild>
        <w:div w:id="1873758929">
          <w:marLeft w:val="0"/>
          <w:marRight w:val="0"/>
          <w:marTop w:val="0"/>
          <w:marBottom w:val="0"/>
          <w:divBdr>
            <w:top w:val="none" w:sz="0" w:space="0" w:color="auto"/>
            <w:left w:val="none" w:sz="0" w:space="0" w:color="auto"/>
            <w:bottom w:val="none" w:sz="0" w:space="0" w:color="auto"/>
            <w:right w:val="none" w:sz="0" w:space="0" w:color="auto"/>
          </w:divBdr>
          <w:divsChild>
            <w:div w:id="1100028226">
              <w:marLeft w:val="0"/>
              <w:marRight w:val="0"/>
              <w:marTop w:val="0"/>
              <w:marBottom w:val="0"/>
              <w:divBdr>
                <w:top w:val="none" w:sz="0" w:space="0" w:color="auto"/>
                <w:left w:val="none" w:sz="0" w:space="0" w:color="auto"/>
                <w:bottom w:val="none" w:sz="0" w:space="0" w:color="auto"/>
                <w:right w:val="none" w:sz="0" w:space="0" w:color="auto"/>
              </w:divBdr>
            </w:div>
            <w:div w:id="19674007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221015174">
              <w:marLeft w:val="0"/>
              <w:marRight w:val="0"/>
              <w:marTop w:val="0"/>
              <w:marBottom w:val="0"/>
              <w:divBdr>
                <w:top w:val="none" w:sz="0" w:space="0" w:color="auto"/>
                <w:left w:val="none" w:sz="0" w:space="0" w:color="auto"/>
                <w:bottom w:val="none" w:sz="0" w:space="0" w:color="auto"/>
                <w:right w:val="none" w:sz="0" w:space="0" w:color="auto"/>
              </w:divBdr>
            </w:div>
            <w:div w:id="978800349">
              <w:marLeft w:val="0"/>
              <w:marRight w:val="0"/>
              <w:marTop w:val="0"/>
              <w:marBottom w:val="0"/>
              <w:divBdr>
                <w:top w:val="none" w:sz="0" w:space="0" w:color="auto"/>
                <w:left w:val="none" w:sz="0" w:space="0" w:color="auto"/>
                <w:bottom w:val="none" w:sz="0" w:space="0" w:color="auto"/>
                <w:right w:val="none" w:sz="0" w:space="0" w:color="auto"/>
              </w:divBdr>
            </w:div>
            <w:div w:id="89666013">
              <w:marLeft w:val="0"/>
              <w:marRight w:val="0"/>
              <w:marTop w:val="0"/>
              <w:marBottom w:val="0"/>
              <w:divBdr>
                <w:top w:val="none" w:sz="0" w:space="0" w:color="auto"/>
                <w:left w:val="none" w:sz="0" w:space="0" w:color="auto"/>
                <w:bottom w:val="none" w:sz="0" w:space="0" w:color="auto"/>
                <w:right w:val="none" w:sz="0" w:space="0" w:color="auto"/>
              </w:divBdr>
            </w:div>
            <w:div w:id="10494658">
              <w:marLeft w:val="0"/>
              <w:marRight w:val="0"/>
              <w:marTop w:val="0"/>
              <w:marBottom w:val="0"/>
              <w:divBdr>
                <w:top w:val="none" w:sz="0" w:space="0" w:color="auto"/>
                <w:left w:val="none" w:sz="0" w:space="0" w:color="auto"/>
                <w:bottom w:val="none" w:sz="0" w:space="0" w:color="auto"/>
                <w:right w:val="none" w:sz="0" w:space="0" w:color="auto"/>
              </w:divBdr>
            </w:div>
            <w:div w:id="1811632978">
              <w:marLeft w:val="0"/>
              <w:marRight w:val="0"/>
              <w:marTop w:val="0"/>
              <w:marBottom w:val="0"/>
              <w:divBdr>
                <w:top w:val="none" w:sz="0" w:space="0" w:color="auto"/>
                <w:left w:val="none" w:sz="0" w:space="0" w:color="auto"/>
                <w:bottom w:val="none" w:sz="0" w:space="0" w:color="auto"/>
                <w:right w:val="none" w:sz="0" w:space="0" w:color="auto"/>
              </w:divBdr>
            </w:div>
            <w:div w:id="390662433">
              <w:marLeft w:val="0"/>
              <w:marRight w:val="0"/>
              <w:marTop w:val="0"/>
              <w:marBottom w:val="0"/>
              <w:divBdr>
                <w:top w:val="none" w:sz="0" w:space="0" w:color="auto"/>
                <w:left w:val="none" w:sz="0" w:space="0" w:color="auto"/>
                <w:bottom w:val="none" w:sz="0" w:space="0" w:color="auto"/>
                <w:right w:val="none" w:sz="0" w:space="0" w:color="auto"/>
              </w:divBdr>
            </w:div>
            <w:div w:id="1145851518">
              <w:marLeft w:val="0"/>
              <w:marRight w:val="0"/>
              <w:marTop w:val="0"/>
              <w:marBottom w:val="0"/>
              <w:divBdr>
                <w:top w:val="none" w:sz="0" w:space="0" w:color="auto"/>
                <w:left w:val="none" w:sz="0" w:space="0" w:color="auto"/>
                <w:bottom w:val="none" w:sz="0" w:space="0" w:color="auto"/>
                <w:right w:val="none" w:sz="0" w:space="0" w:color="auto"/>
              </w:divBdr>
            </w:div>
            <w:div w:id="1333026094">
              <w:marLeft w:val="0"/>
              <w:marRight w:val="0"/>
              <w:marTop w:val="0"/>
              <w:marBottom w:val="0"/>
              <w:divBdr>
                <w:top w:val="none" w:sz="0" w:space="0" w:color="auto"/>
                <w:left w:val="none" w:sz="0" w:space="0" w:color="auto"/>
                <w:bottom w:val="none" w:sz="0" w:space="0" w:color="auto"/>
                <w:right w:val="none" w:sz="0" w:space="0" w:color="auto"/>
              </w:divBdr>
            </w:div>
            <w:div w:id="1460538074">
              <w:marLeft w:val="0"/>
              <w:marRight w:val="0"/>
              <w:marTop w:val="0"/>
              <w:marBottom w:val="0"/>
              <w:divBdr>
                <w:top w:val="none" w:sz="0" w:space="0" w:color="auto"/>
                <w:left w:val="none" w:sz="0" w:space="0" w:color="auto"/>
                <w:bottom w:val="none" w:sz="0" w:space="0" w:color="auto"/>
                <w:right w:val="none" w:sz="0" w:space="0" w:color="auto"/>
              </w:divBdr>
            </w:div>
            <w:div w:id="1433235484">
              <w:marLeft w:val="0"/>
              <w:marRight w:val="0"/>
              <w:marTop w:val="0"/>
              <w:marBottom w:val="0"/>
              <w:divBdr>
                <w:top w:val="none" w:sz="0" w:space="0" w:color="auto"/>
                <w:left w:val="none" w:sz="0" w:space="0" w:color="auto"/>
                <w:bottom w:val="none" w:sz="0" w:space="0" w:color="auto"/>
                <w:right w:val="none" w:sz="0" w:space="0" w:color="auto"/>
              </w:divBdr>
            </w:div>
            <w:div w:id="492598865">
              <w:marLeft w:val="0"/>
              <w:marRight w:val="0"/>
              <w:marTop w:val="0"/>
              <w:marBottom w:val="0"/>
              <w:divBdr>
                <w:top w:val="none" w:sz="0" w:space="0" w:color="auto"/>
                <w:left w:val="none" w:sz="0" w:space="0" w:color="auto"/>
                <w:bottom w:val="none" w:sz="0" w:space="0" w:color="auto"/>
                <w:right w:val="none" w:sz="0" w:space="0" w:color="auto"/>
              </w:divBdr>
            </w:div>
            <w:div w:id="446705453">
              <w:marLeft w:val="0"/>
              <w:marRight w:val="0"/>
              <w:marTop w:val="0"/>
              <w:marBottom w:val="0"/>
              <w:divBdr>
                <w:top w:val="none" w:sz="0" w:space="0" w:color="auto"/>
                <w:left w:val="none" w:sz="0" w:space="0" w:color="auto"/>
                <w:bottom w:val="none" w:sz="0" w:space="0" w:color="auto"/>
                <w:right w:val="none" w:sz="0" w:space="0" w:color="auto"/>
              </w:divBdr>
            </w:div>
            <w:div w:id="1535776922">
              <w:marLeft w:val="0"/>
              <w:marRight w:val="0"/>
              <w:marTop w:val="0"/>
              <w:marBottom w:val="0"/>
              <w:divBdr>
                <w:top w:val="none" w:sz="0" w:space="0" w:color="auto"/>
                <w:left w:val="none" w:sz="0" w:space="0" w:color="auto"/>
                <w:bottom w:val="none" w:sz="0" w:space="0" w:color="auto"/>
                <w:right w:val="none" w:sz="0" w:space="0" w:color="auto"/>
              </w:divBdr>
            </w:div>
            <w:div w:id="1235967645">
              <w:marLeft w:val="0"/>
              <w:marRight w:val="0"/>
              <w:marTop w:val="0"/>
              <w:marBottom w:val="0"/>
              <w:divBdr>
                <w:top w:val="none" w:sz="0" w:space="0" w:color="auto"/>
                <w:left w:val="none" w:sz="0" w:space="0" w:color="auto"/>
                <w:bottom w:val="none" w:sz="0" w:space="0" w:color="auto"/>
                <w:right w:val="none" w:sz="0" w:space="0" w:color="auto"/>
              </w:divBdr>
            </w:div>
            <w:div w:id="1139302725">
              <w:marLeft w:val="0"/>
              <w:marRight w:val="0"/>
              <w:marTop w:val="0"/>
              <w:marBottom w:val="0"/>
              <w:divBdr>
                <w:top w:val="none" w:sz="0" w:space="0" w:color="auto"/>
                <w:left w:val="none" w:sz="0" w:space="0" w:color="auto"/>
                <w:bottom w:val="none" w:sz="0" w:space="0" w:color="auto"/>
                <w:right w:val="none" w:sz="0" w:space="0" w:color="auto"/>
              </w:divBdr>
            </w:div>
            <w:div w:id="868375400">
              <w:marLeft w:val="0"/>
              <w:marRight w:val="0"/>
              <w:marTop w:val="0"/>
              <w:marBottom w:val="0"/>
              <w:divBdr>
                <w:top w:val="none" w:sz="0" w:space="0" w:color="auto"/>
                <w:left w:val="none" w:sz="0" w:space="0" w:color="auto"/>
                <w:bottom w:val="none" w:sz="0" w:space="0" w:color="auto"/>
                <w:right w:val="none" w:sz="0" w:space="0" w:color="auto"/>
              </w:divBdr>
            </w:div>
            <w:div w:id="914047660">
              <w:marLeft w:val="0"/>
              <w:marRight w:val="0"/>
              <w:marTop w:val="0"/>
              <w:marBottom w:val="0"/>
              <w:divBdr>
                <w:top w:val="none" w:sz="0" w:space="0" w:color="auto"/>
                <w:left w:val="none" w:sz="0" w:space="0" w:color="auto"/>
                <w:bottom w:val="none" w:sz="0" w:space="0" w:color="auto"/>
                <w:right w:val="none" w:sz="0" w:space="0" w:color="auto"/>
              </w:divBdr>
            </w:div>
            <w:div w:id="1251697635">
              <w:marLeft w:val="0"/>
              <w:marRight w:val="0"/>
              <w:marTop w:val="0"/>
              <w:marBottom w:val="0"/>
              <w:divBdr>
                <w:top w:val="none" w:sz="0" w:space="0" w:color="auto"/>
                <w:left w:val="none" w:sz="0" w:space="0" w:color="auto"/>
                <w:bottom w:val="none" w:sz="0" w:space="0" w:color="auto"/>
                <w:right w:val="none" w:sz="0" w:space="0" w:color="auto"/>
              </w:divBdr>
            </w:div>
            <w:div w:id="344408982">
              <w:marLeft w:val="0"/>
              <w:marRight w:val="0"/>
              <w:marTop w:val="0"/>
              <w:marBottom w:val="0"/>
              <w:divBdr>
                <w:top w:val="none" w:sz="0" w:space="0" w:color="auto"/>
                <w:left w:val="none" w:sz="0" w:space="0" w:color="auto"/>
                <w:bottom w:val="none" w:sz="0" w:space="0" w:color="auto"/>
                <w:right w:val="none" w:sz="0" w:space="0" w:color="auto"/>
              </w:divBdr>
            </w:div>
            <w:div w:id="1758400241">
              <w:marLeft w:val="0"/>
              <w:marRight w:val="0"/>
              <w:marTop w:val="0"/>
              <w:marBottom w:val="0"/>
              <w:divBdr>
                <w:top w:val="none" w:sz="0" w:space="0" w:color="auto"/>
                <w:left w:val="none" w:sz="0" w:space="0" w:color="auto"/>
                <w:bottom w:val="none" w:sz="0" w:space="0" w:color="auto"/>
                <w:right w:val="none" w:sz="0" w:space="0" w:color="auto"/>
              </w:divBdr>
            </w:div>
            <w:div w:id="867303964">
              <w:marLeft w:val="0"/>
              <w:marRight w:val="0"/>
              <w:marTop w:val="0"/>
              <w:marBottom w:val="0"/>
              <w:divBdr>
                <w:top w:val="none" w:sz="0" w:space="0" w:color="auto"/>
                <w:left w:val="none" w:sz="0" w:space="0" w:color="auto"/>
                <w:bottom w:val="none" w:sz="0" w:space="0" w:color="auto"/>
                <w:right w:val="none" w:sz="0" w:space="0" w:color="auto"/>
              </w:divBdr>
            </w:div>
            <w:div w:id="1677421016">
              <w:marLeft w:val="0"/>
              <w:marRight w:val="0"/>
              <w:marTop w:val="0"/>
              <w:marBottom w:val="0"/>
              <w:divBdr>
                <w:top w:val="none" w:sz="0" w:space="0" w:color="auto"/>
                <w:left w:val="none" w:sz="0" w:space="0" w:color="auto"/>
                <w:bottom w:val="none" w:sz="0" w:space="0" w:color="auto"/>
                <w:right w:val="none" w:sz="0" w:space="0" w:color="auto"/>
              </w:divBdr>
            </w:div>
            <w:div w:id="1014452299">
              <w:marLeft w:val="0"/>
              <w:marRight w:val="0"/>
              <w:marTop w:val="0"/>
              <w:marBottom w:val="0"/>
              <w:divBdr>
                <w:top w:val="none" w:sz="0" w:space="0" w:color="auto"/>
                <w:left w:val="none" w:sz="0" w:space="0" w:color="auto"/>
                <w:bottom w:val="none" w:sz="0" w:space="0" w:color="auto"/>
                <w:right w:val="none" w:sz="0" w:space="0" w:color="auto"/>
              </w:divBdr>
            </w:div>
            <w:div w:id="2060203047">
              <w:marLeft w:val="0"/>
              <w:marRight w:val="0"/>
              <w:marTop w:val="0"/>
              <w:marBottom w:val="0"/>
              <w:divBdr>
                <w:top w:val="none" w:sz="0" w:space="0" w:color="auto"/>
                <w:left w:val="none" w:sz="0" w:space="0" w:color="auto"/>
                <w:bottom w:val="none" w:sz="0" w:space="0" w:color="auto"/>
                <w:right w:val="none" w:sz="0" w:space="0" w:color="auto"/>
              </w:divBdr>
            </w:div>
            <w:div w:id="1408460578">
              <w:marLeft w:val="0"/>
              <w:marRight w:val="0"/>
              <w:marTop w:val="0"/>
              <w:marBottom w:val="0"/>
              <w:divBdr>
                <w:top w:val="none" w:sz="0" w:space="0" w:color="auto"/>
                <w:left w:val="none" w:sz="0" w:space="0" w:color="auto"/>
                <w:bottom w:val="none" w:sz="0" w:space="0" w:color="auto"/>
                <w:right w:val="none" w:sz="0" w:space="0" w:color="auto"/>
              </w:divBdr>
            </w:div>
            <w:div w:id="590697010">
              <w:marLeft w:val="0"/>
              <w:marRight w:val="0"/>
              <w:marTop w:val="0"/>
              <w:marBottom w:val="0"/>
              <w:divBdr>
                <w:top w:val="none" w:sz="0" w:space="0" w:color="auto"/>
                <w:left w:val="none" w:sz="0" w:space="0" w:color="auto"/>
                <w:bottom w:val="none" w:sz="0" w:space="0" w:color="auto"/>
                <w:right w:val="none" w:sz="0" w:space="0" w:color="auto"/>
              </w:divBdr>
            </w:div>
            <w:div w:id="1805198756">
              <w:marLeft w:val="0"/>
              <w:marRight w:val="0"/>
              <w:marTop w:val="0"/>
              <w:marBottom w:val="0"/>
              <w:divBdr>
                <w:top w:val="none" w:sz="0" w:space="0" w:color="auto"/>
                <w:left w:val="none" w:sz="0" w:space="0" w:color="auto"/>
                <w:bottom w:val="none" w:sz="0" w:space="0" w:color="auto"/>
                <w:right w:val="none" w:sz="0" w:space="0" w:color="auto"/>
              </w:divBdr>
            </w:div>
            <w:div w:id="425812565">
              <w:marLeft w:val="0"/>
              <w:marRight w:val="0"/>
              <w:marTop w:val="0"/>
              <w:marBottom w:val="0"/>
              <w:divBdr>
                <w:top w:val="none" w:sz="0" w:space="0" w:color="auto"/>
                <w:left w:val="none" w:sz="0" w:space="0" w:color="auto"/>
                <w:bottom w:val="none" w:sz="0" w:space="0" w:color="auto"/>
                <w:right w:val="none" w:sz="0" w:space="0" w:color="auto"/>
              </w:divBdr>
            </w:div>
            <w:div w:id="1820531977">
              <w:marLeft w:val="0"/>
              <w:marRight w:val="0"/>
              <w:marTop w:val="0"/>
              <w:marBottom w:val="0"/>
              <w:divBdr>
                <w:top w:val="none" w:sz="0" w:space="0" w:color="auto"/>
                <w:left w:val="none" w:sz="0" w:space="0" w:color="auto"/>
                <w:bottom w:val="none" w:sz="0" w:space="0" w:color="auto"/>
                <w:right w:val="none" w:sz="0" w:space="0" w:color="auto"/>
              </w:divBdr>
            </w:div>
            <w:div w:id="71507035">
              <w:marLeft w:val="0"/>
              <w:marRight w:val="0"/>
              <w:marTop w:val="0"/>
              <w:marBottom w:val="0"/>
              <w:divBdr>
                <w:top w:val="none" w:sz="0" w:space="0" w:color="auto"/>
                <w:left w:val="none" w:sz="0" w:space="0" w:color="auto"/>
                <w:bottom w:val="none" w:sz="0" w:space="0" w:color="auto"/>
                <w:right w:val="none" w:sz="0" w:space="0" w:color="auto"/>
              </w:divBdr>
            </w:div>
            <w:div w:id="1384910984">
              <w:marLeft w:val="0"/>
              <w:marRight w:val="0"/>
              <w:marTop w:val="0"/>
              <w:marBottom w:val="0"/>
              <w:divBdr>
                <w:top w:val="none" w:sz="0" w:space="0" w:color="auto"/>
                <w:left w:val="none" w:sz="0" w:space="0" w:color="auto"/>
                <w:bottom w:val="none" w:sz="0" w:space="0" w:color="auto"/>
                <w:right w:val="none" w:sz="0" w:space="0" w:color="auto"/>
              </w:divBdr>
            </w:div>
            <w:div w:id="883173755">
              <w:marLeft w:val="0"/>
              <w:marRight w:val="0"/>
              <w:marTop w:val="0"/>
              <w:marBottom w:val="0"/>
              <w:divBdr>
                <w:top w:val="none" w:sz="0" w:space="0" w:color="auto"/>
                <w:left w:val="none" w:sz="0" w:space="0" w:color="auto"/>
                <w:bottom w:val="none" w:sz="0" w:space="0" w:color="auto"/>
                <w:right w:val="none" w:sz="0" w:space="0" w:color="auto"/>
              </w:divBdr>
            </w:div>
            <w:div w:id="1521972632">
              <w:marLeft w:val="0"/>
              <w:marRight w:val="0"/>
              <w:marTop w:val="0"/>
              <w:marBottom w:val="0"/>
              <w:divBdr>
                <w:top w:val="none" w:sz="0" w:space="0" w:color="auto"/>
                <w:left w:val="none" w:sz="0" w:space="0" w:color="auto"/>
                <w:bottom w:val="none" w:sz="0" w:space="0" w:color="auto"/>
                <w:right w:val="none" w:sz="0" w:space="0" w:color="auto"/>
              </w:divBdr>
            </w:div>
            <w:div w:id="88543721">
              <w:marLeft w:val="0"/>
              <w:marRight w:val="0"/>
              <w:marTop w:val="0"/>
              <w:marBottom w:val="0"/>
              <w:divBdr>
                <w:top w:val="none" w:sz="0" w:space="0" w:color="auto"/>
                <w:left w:val="none" w:sz="0" w:space="0" w:color="auto"/>
                <w:bottom w:val="none" w:sz="0" w:space="0" w:color="auto"/>
                <w:right w:val="none" w:sz="0" w:space="0" w:color="auto"/>
              </w:divBdr>
            </w:div>
            <w:div w:id="853691274">
              <w:marLeft w:val="0"/>
              <w:marRight w:val="0"/>
              <w:marTop w:val="0"/>
              <w:marBottom w:val="0"/>
              <w:divBdr>
                <w:top w:val="none" w:sz="0" w:space="0" w:color="auto"/>
                <w:left w:val="none" w:sz="0" w:space="0" w:color="auto"/>
                <w:bottom w:val="none" w:sz="0" w:space="0" w:color="auto"/>
                <w:right w:val="none" w:sz="0" w:space="0" w:color="auto"/>
              </w:divBdr>
            </w:div>
            <w:div w:id="184293977">
              <w:marLeft w:val="0"/>
              <w:marRight w:val="0"/>
              <w:marTop w:val="0"/>
              <w:marBottom w:val="0"/>
              <w:divBdr>
                <w:top w:val="none" w:sz="0" w:space="0" w:color="auto"/>
                <w:left w:val="none" w:sz="0" w:space="0" w:color="auto"/>
                <w:bottom w:val="none" w:sz="0" w:space="0" w:color="auto"/>
                <w:right w:val="none" w:sz="0" w:space="0" w:color="auto"/>
              </w:divBdr>
            </w:div>
            <w:div w:id="1532646727">
              <w:marLeft w:val="0"/>
              <w:marRight w:val="0"/>
              <w:marTop w:val="0"/>
              <w:marBottom w:val="0"/>
              <w:divBdr>
                <w:top w:val="none" w:sz="0" w:space="0" w:color="auto"/>
                <w:left w:val="none" w:sz="0" w:space="0" w:color="auto"/>
                <w:bottom w:val="none" w:sz="0" w:space="0" w:color="auto"/>
                <w:right w:val="none" w:sz="0" w:space="0" w:color="auto"/>
              </w:divBdr>
            </w:div>
            <w:div w:id="399597975">
              <w:marLeft w:val="0"/>
              <w:marRight w:val="0"/>
              <w:marTop w:val="0"/>
              <w:marBottom w:val="0"/>
              <w:divBdr>
                <w:top w:val="none" w:sz="0" w:space="0" w:color="auto"/>
                <w:left w:val="none" w:sz="0" w:space="0" w:color="auto"/>
                <w:bottom w:val="none" w:sz="0" w:space="0" w:color="auto"/>
                <w:right w:val="none" w:sz="0" w:space="0" w:color="auto"/>
              </w:divBdr>
            </w:div>
            <w:div w:id="367412517">
              <w:marLeft w:val="0"/>
              <w:marRight w:val="0"/>
              <w:marTop w:val="0"/>
              <w:marBottom w:val="0"/>
              <w:divBdr>
                <w:top w:val="none" w:sz="0" w:space="0" w:color="auto"/>
                <w:left w:val="none" w:sz="0" w:space="0" w:color="auto"/>
                <w:bottom w:val="none" w:sz="0" w:space="0" w:color="auto"/>
                <w:right w:val="none" w:sz="0" w:space="0" w:color="auto"/>
              </w:divBdr>
            </w:div>
            <w:div w:id="681009956">
              <w:marLeft w:val="0"/>
              <w:marRight w:val="0"/>
              <w:marTop w:val="0"/>
              <w:marBottom w:val="0"/>
              <w:divBdr>
                <w:top w:val="none" w:sz="0" w:space="0" w:color="auto"/>
                <w:left w:val="none" w:sz="0" w:space="0" w:color="auto"/>
                <w:bottom w:val="none" w:sz="0" w:space="0" w:color="auto"/>
                <w:right w:val="none" w:sz="0" w:space="0" w:color="auto"/>
              </w:divBdr>
            </w:div>
            <w:div w:id="336881658">
              <w:marLeft w:val="0"/>
              <w:marRight w:val="0"/>
              <w:marTop w:val="0"/>
              <w:marBottom w:val="0"/>
              <w:divBdr>
                <w:top w:val="none" w:sz="0" w:space="0" w:color="auto"/>
                <w:left w:val="none" w:sz="0" w:space="0" w:color="auto"/>
                <w:bottom w:val="none" w:sz="0" w:space="0" w:color="auto"/>
                <w:right w:val="none" w:sz="0" w:space="0" w:color="auto"/>
              </w:divBdr>
            </w:div>
            <w:div w:id="238365144">
              <w:marLeft w:val="0"/>
              <w:marRight w:val="0"/>
              <w:marTop w:val="0"/>
              <w:marBottom w:val="0"/>
              <w:divBdr>
                <w:top w:val="none" w:sz="0" w:space="0" w:color="auto"/>
                <w:left w:val="none" w:sz="0" w:space="0" w:color="auto"/>
                <w:bottom w:val="none" w:sz="0" w:space="0" w:color="auto"/>
                <w:right w:val="none" w:sz="0" w:space="0" w:color="auto"/>
              </w:divBdr>
            </w:div>
            <w:div w:id="1380712930">
              <w:marLeft w:val="0"/>
              <w:marRight w:val="0"/>
              <w:marTop w:val="0"/>
              <w:marBottom w:val="0"/>
              <w:divBdr>
                <w:top w:val="none" w:sz="0" w:space="0" w:color="auto"/>
                <w:left w:val="none" w:sz="0" w:space="0" w:color="auto"/>
                <w:bottom w:val="none" w:sz="0" w:space="0" w:color="auto"/>
                <w:right w:val="none" w:sz="0" w:space="0" w:color="auto"/>
              </w:divBdr>
            </w:div>
            <w:div w:id="1318416204">
              <w:marLeft w:val="0"/>
              <w:marRight w:val="0"/>
              <w:marTop w:val="0"/>
              <w:marBottom w:val="0"/>
              <w:divBdr>
                <w:top w:val="none" w:sz="0" w:space="0" w:color="auto"/>
                <w:left w:val="none" w:sz="0" w:space="0" w:color="auto"/>
                <w:bottom w:val="none" w:sz="0" w:space="0" w:color="auto"/>
                <w:right w:val="none" w:sz="0" w:space="0" w:color="auto"/>
              </w:divBdr>
            </w:div>
            <w:div w:id="1738044658">
              <w:marLeft w:val="0"/>
              <w:marRight w:val="0"/>
              <w:marTop w:val="0"/>
              <w:marBottom w:val="0"/>
              <w:divBdr>
                <w:top w:val="none" w:sz="0" w:space="0" w:color="auto"/>
                <w:left w:val="none" w:sz="0" w:space="0" w:color="auto"/>
                <w:bottom w:val="none" w:sz="0" w:space="0" w:color="auto"/>
                <w:right w:val="none" w:sz="0" w:space="0" w:color="auto"/>
              </w:divBdr>
            </w:div>
            <w:div w:id="445152404">
              <w:marLeft w:val="0"/>
              <w:marRight w:val="0"/>
              <w:marTop w:val="0"/>
              <w:marBottom w:val="0"/>
              <w:divBdr>
                <w:top w:val="none" w:sz="0" w:space="0" w:color="auto"/>
                <w:left w:val="none" w:sz="0" w:space="0" w:color="auto"/>
                <w:bottom w:val="none" w:sz="0" w:space="0" w:color="auto"/>
                <w:right w:val="none" w:sz="0" w:space="0" w:color="auto"/>
              </w:divBdr>
            </w:div>
            <w:div w:id="1695031776">
              <w:marLeft w:val="0"/>
              <w:marRight w:val="0"/>
              <w:marTop w:val="0"/>
              <w:marBottom w:val="0"/>
              <w:divBdr>
                <w:top w:val="none" w:sz="0" w:space="0" w:color="auto"/>
                <w:left w:val="none" w:sz="0" w:space="0" w:color="auto"/>
                <w:bottom w:val="none" w:sz="0" w:space="0" w:color="auto"/>
                <w:right w:val="none" w:sz="0" w:space="0" w:color="auto"/>
              </w:divBdr>
            </w:div>
            <w:div w:id="412434938">
              <w:marLeft w:val="0"/>
              <w:marRight w:val="0"/>
              <w:marTop w:val="0"/>
              <w:marBottom w:val="0"/>
              <w:divBdr>
                <w:top w:val="none" w:sz="0" w:space="0" w:color="auto"/>
                <w:left w:val="none" w:sz="0" w:space="0" w:color="auto"/>
                <w:bottom w:val="none" w:sz="0" w:space="0" w:color="auto"/>
                <w:right w:val="none" w:sz="0" w:space="0" w:color="auto"/>
              </w:divBdr>
            </w:div>
            <w:div w:id="480079599">
              <w:marLeft w:val="0"/>
              <w:marRight w:val="0"/>
              <w:marTop w:val="0"/>
              <w:marBottom w:val="0"/>
              <w:divBdr>
                <w:top w:val="none" w:sz="0" w:space="0" w:color="auto"/>
                <w:left w:val="none" w:sz="0" w:space="0" w:color="auto"/>
                <w:bottom w:val="none" w:sz="0" w:space="0" w:color="auto"/>
                <w:right w:val="none" w:sz="0" w:space="0" w:color="auto"/>
              </w:divBdr>
            </w:div>
            <w:div w:id="17202576">
              <w:marLeft w:val="0"/>
              <w:marRight w:val="0"/>
              <w:marTop w:val="0"/>
              <w:marBottom w:val="0"/>
              <w:divBdr>
                <w:top w:val="none" w:sz="0" w:space="0" w:color="auto"/>
                <w:left w:val="none" w:sz="0" w:space="0" w:color="auto"/>
                <w:bottom w:val="none" w:sz="0" w:space="0" w:color="auto"/>
                <w:right w:val="none" w:sz="0" w:space="0" w:color="auto"/>
              </w:divBdr>
            </w:div>
            <w:div w:id="564534836">
              <w:marLeft w:val="0"/>
              <w:marRight w:val="0"/>
              <w:marTop w:val="0"/>
              <w:marBottom w:val="0"/>
              <w:divBdr>
                <w:top w:val="none" w:sz="0" w:space="0" w:color="auto"/>
                <w:left w:val="none" w:sz="0" w:space="0" w:color="auto"/>
                <w:bottom w:val="none" w:sz="0" w:space="0" w:color="auto"/>
                <w:right w:val="none" w:sz="0" w:space="0" w:color="auto"/>
              </w:divBdr>
            </w:div>
            <w:div w:id="1202788328">
              <w:marLeft w:val="0"/>
              <w:marRight w:val="0"/>
              <w:marTop w:val="0"/>
              <w:marBottom w:val="0"/>
              <w:divBdr>
                <w:top w:val="none" w:sz="0" w:space="0" w:color="auto"/>
                <w:left w:val="none" w:sz="0" w:space="0" w:color="auto"/>
                <w:bottom w:val="none" w:sz="0" w:space="0" w:color="auto"/>
                <w:right w:val="none" w:sz="0" w:space="0" w:color="auto"/>
              </w:divBdr>
            </w:div>
            <w:div w:id="760639052">
              <w:marLeft w:val="0"/>
              <w:marRight w:val="0"/>
              <w:marTop w:val="0"/>
              <w:marBottom w:val="0"/>
              <w:divBdr>
                <w:top w:val="none" w:sz="0" w:space="0" w:color="auto"/>
                <w:left w:val="none" w:sz="0" w:space="0" w:color="auto"/>
                <w:bottom w:val="none" w:sz="0" w:space="0" w:color="auto"/>
                <w:right w:val="none" w:sz="0" w:space="0" w:color="auto"/>
              </w:divBdr>
            </w:div>
            <w:div w:id="349841432">
              <w:marLeft w:val="0"/>
              <w:marRight w:val="0"/>
              <w:marTop w:val="0"/>
              <w:marBottom w:val="0"/>
              <w:divBdr>
                <w:top w:val="none" w:sz="0" w:space="0" w:color="auto"/>
                <w:left w:val="none" w:sz="0" w:space="0" w:color="auto"/>
                <w:bottom w:val="none" w:sz="0" w:space="0" w:color="auto"/>
                <w:right w:val="none" w:sz="0" w:space="0" w:color="auto"/>
              </w:divBdr>
            </w:div>
            <w:div w:id="982272010">
              <w:marLeft w:val="0"/>
              <w:marRight w:val="0"/>
              <w:marTop w:val="0"/>
              <w:marBottom w:val="0"/>
              <w:divBdr>
                <w:top w:val="none" w:sz="0" w:space="0" w:color="auto"/>
                <w:left w:val="none" w:sz="0" w:space="0" w:color="auto"/>
                <w:bottom w:val="none" w:sz="0" w:space="0" w:color="auto"/>
                <w:right w:val="none" w:sz="0" w:space="0" w:color="auto"/>
              </w:divBdr>
            </w:div>
            <w:div w:id="1459035046">
              <w:marLeft w:val="0"/>
              <w:marRight w:val="0"/>
              <w:marTop w:val="0"/>
              <w:marBottom w:val="0"/>
              <w:divBdr>
                <w:top w:val="none" w:sz="0" w:space="0" w:color="auto"/>
                <w:left w:val="none" w:sz="0" w:space="0" w:color="auto"/>
                <w:bottom w:val="none" w:sz="0" w:space="0" w:color="auto"/>
                <w:right w:val="none" w:sz="0" w:space="0" w:color="auto"/>
              </w:divBdr>
            </w:div>
            <w:div w:id="791705870">
              <w:marLeft w:val="0"/>
              <w:marRight w:val="0"/>
              <w:marTop w:val="0"/>
              <w:marBottom w:val="0"/>
              <w:divBdr>
                <w:top w:val="none" w:sz="0" w:space="0" w:color="auto"/>
                <w:left w:val="none" w:sz="0" w:space="0" w:color="auto"/>
                <w:bottom w:val="none" w:sz="0" w:space="0" w:color="auto"/>
                <w:right w:val="none" w:sz="0" w:space="0" w:color="auto"/>
              </w:divBdr>
            </w:div>
            <w:div w:id="937909401">
              <w:marLeft w:val="0"/>
              <w:marRight w:val="0"/>
              <w:marTop w:val="0"/>
              <w:marBottom w:val="0"/>
              <w:divBdr>
                <w:top w:val="none" w:sz="0" w:space="0" w:color="auto"/>
                <w:left w:val="none" w:sz="0" w:space="0" w:color="auto"/>
                <w:bottom w:val="none" w:sz="0" w:space="0" w:color="auto"/>
                <w:right w:val="none" w:sz="0" w:space="0" w:color="auto"/>
              </w:divBdr>
            </w:div>
            <w:div w:id="1890874098">
              <w:marLeft w:val="0"/>
              <w:marRight w:val="0"/>
              <w:marTop w:val="0"/>
              <w:marBottom w:val="0"/>
              <w:divBdr>
                <w:top w:val="none" w:sz="0" w:space="0" w:color="auto"/>
                <w:left w:val="none" w:sz="0" w:space="0" w:color="auto"/>
                <w:bottom w:val="none" w:sz="0" w:space="0" w:color="auto"/>
                <w:right w:val="none" w:sz="0" w:space="0" w:color="auto"/>
              </w:divBdr>
            </w:div>
            <w:div w:id="1222132691">
              <w:marLeft w:val="0"/>
              <w:marRight w:val="0"/>
              <w:marTop w:val="0"/>
              <w:marBottom w:val="0"/>
              <w:divBdr>
                <w:top w:val="none" w:sz="0" w:space="0" w:color="auto"/>
                <w:left w:val="none" w:sz="0" w:space="0" w:color="auto"/>
                <w:bottom w:val="none" w:sz="0" w:space="0" w:color="auto"/>
                <w:right w:val="none" w:sz="0" w:space="0" w:color="auto"/>
              </w:divBdr>
            </w:div>
            <w:div w:id="489755458">
              <w:marLeft w:val="0"/>
              <w:marRight w:val="0"/>
              <w:marTop w:val="0"/>
              <w:marBottom w:val="0"/>
              <w:divBdr>
                <w:top w:val="none" w:sz="0" w:space="0" w:color="auto"/>
                <w:left w:val="none" w:sz="0" w:space="0" w:color="auto"/>
                <w:bottom w:val="none" w:sz="0" w:space="0" w:color="auto"/>
                <w:right w:val="none" w:sz="0" w:space="0" w:color="auto"/>
              </w:divBdr>
            </w:div>
            <w:div w:id="1343437583">
              <w:marLeft w:val="0"/>
              <w:marRight w:val="0"/>
              <w:marTop w:val="0"/>
              <w:marBottom w:val="0"/>
              <w:divBdr>
                <w:top w:val="none" w:sz="0" w:space="0" w:color="auto"/>
                <w:left w:val="none" w:sz="0" w:space="0" w:color="auto"/>
                <w:bottom w:val="none" w:sz="0" w:space="0" w:color="auto"/>
                <w:right w:val="none" w:sz="0" w:space="0" w:color="auto"/>
              </w:divBdr>
            </w:div>
            <w:div w:id="1138033629">
              <w:marLeft w:val="0"/>
              <w:marRight w:val="0"/>
              <w:marTop w:val="0"/>
              <w:marBottom w:val="0"/>
              <w:divBdr>
                <w:top w:val="none" w:sz="0" w:space="0" w:color="auto"/>
                <w:left w:val="none" w:sz="0" w:space="0" w:color="auto"/>
                <w:bottom w:val="none" w:sz="0" w:space="0" w:color="auto"/>
                <w:right w:val="none" w:sz="0" w:space="0" w:color="auto"/>
              </w:divBdr>
            </w:div>
            <w:div w:id="1140532808">
              <w:marLeft w:val="0"/>
              <w:marRight w:val="0"/>
              <w:marTop w:val="0"/>
              <w:marBottom w:val="0"/>
              <w:divBdr>
                <w:top w:val="none" w:sz="0" w:space="0" w:color="auto"/>
                <w:left w:val="none" w:sz="0" w:space="0" w:color="auto"/>
                <w:bottom w:val="none" w:sz="0" w:space="0" w:color="auto"/>
                <w:right w:val="none" w:sz="0" w:space="0" w:color="auto"/>
              </w:divBdr>
            </w:div>
            <w:div w:id="874653855">
              <w:marLeft w:val="0"/>
              <w:marRight w:val="0"/>
              <w:marTop w:val="0"/>
              <w:marBottom w:val="0"/>
              <w:divBdr>
                <w:top w:val="none" w:sz="0" w:space="0" w:color="auto"/>
                <w:left w:val="none" w:sz="0" w:space="0" w:color="auto"/>
                <w:bottom w:val="none" w:sz="0" w:space="0" w:color="auto"/>
                <w:right w:val="none" w:sz="0" w:space="0" w:color="auto"/>
              </w:divBdr>
            </w:div>
            <w:div w:id="1769539930">
              <w:marLeft w:val="0"/>
              <w:marRight w:val="0"/>
              <w:marTop w:val="0"/>
              <w:marBottom w:val="0"/>
              <w:divBdr>
                <w:top w:val="none" w:sz="0" w:space="0" w:color="auto"/>
                <w:left w:val="none" w:sz="0" w:space="0" w:color="auto"/>
                <w:bottom w:val="none" w:sz="0" w:space="0" w:color="auto"/>
                <w:right w:val="none" w:sz="0" w:space="0" w:color="auto"/>
              </w:divBdr>
            </w:div>
            <w:div w:id="1389769612">
              <w:marLeft w:val="0"/>
              <w:marRight w:val="0"/>
              <w:marTop w:val="0"/>
              <w:marBottom w:val="0"/>
              <w:divBdr>
                <w:top w:val="none" w:sz="0" w:space="0" w:color="auto"/>
                <w:left w:val="none" w:sz="0" w:space="0" w:color="auto"/>
                <w:bottom w:val="none" w:sz="0" w:space="0" w:color="auto"/>
                <w:right w:val="none" w:sz="0" w:space="0" w:color="auto"/>
              </w:divBdr>
            </w:div>
            <w:div w:id="552348930">
              <w:marLeft w:val="0"/>
              <w:marRight w:val="0"/>
              <w:marTop w:val="0"/>
              <w:marBottom w:val="0"/>
              <w:divBdr>
                <w:top w:val="none" w:sz="0" w:space="0" w:color="auto"/>
                <w:left w:val="none" w:sz="0" w:space="0" w:color="auto"/>
                <w:bottom w:val="none" w:sz="0" w:space="0" w:color="auto"/>
                <w:right w:val="none" w:sz="0" w:space="0" w:color="auto"/>
              </w:divBdr>
            </w:div>
            <w:div w:id="1235314276">
              <w:marLeft w:val="0"/>
              <w:marRight w:val="0"/>
              <w:marTop w:val="0"/>
              <w:marBottom w:val="0"/>
              <w:divBdr>
                <w:top w:val="none" w:sz="0" w:space="0" w:color="auto"/>
                <w:left w:val="none" w:sz="0" w:space="0" w:color="auto"/>
                <w:bottom w:val="none" w:sz="0" w:space="0" w:color="auto"/>
                <w:right w:val="none" w:sz="0" w:space="0" w:color="auto"/>
              </w:divBdr>
            </w:div>
            <w:div w:id="1064370697">
              <w:marLeft w:val="0"/>
              <w:marRight w:val="0"/>
              <w:marTop w:val="0"/>
              <w:marBottom w:val="0"/>
              <w:divBdr>
                <w:top w:val="none" w:sz="0" w:space="0" w:color="auto"/>
                <w:left w:val="none" w:sz="0" w:space="0" w:color="auto"/>
                <w:bottom w:val="none" w:sz="0" w:space="0" w:color="auto"/>
                <w:right w:val="none" w:sz="0" w:space="0" w:color="auto"/>
              </w:divBdr>
            </w:div>
            <w:div w:id="426582085">
              <w:marLeft w:val="0"/>
              <w:marRight w:val="0"/>
              <w:marTop w:val="0"/>
              <w:marBottom w:val="0"/>
              <w:divBdr>
                <w:top w:val="none" w:sz="0" w:space="0" w:color="auto"/>
                <w:left w:val="none" w:sz="0" w:space="0" w:color="auto"/>
                <w:bottom w:val="none" w:sz="0" w:space="0" w:color="auto"/>
                <w:right w:val="none" w:sz="0" w:space="0" w:color="auto"/>
              </w:divBdr>
            </w:div>
            <w:div w:id="393503712">
              <w:marLeft w:val="0"/>
              <w:marRight w:val="0"/>
              <w:marTop w:val="0"/>
              <w:marBottom w:val="0"/>
              <w:divBdr>
                <w:top w:val="none" w:sz="0" w:space="0" w:color="auto"/>
                <w:left w:val="none" w:sz="0" w:space="0" w:color="auto"/>
                <w:bottom w:val="none" w:sz="0" w:space="0" w:color="auto"/>
                <w:right w:val="none" w:sz="0" w:space="0" w:color="auto"/>
              </w:divBdr>
            </w:div>
            <w:div w:id="676493554">
              <w:marLeft w:val="0"/>
              <w:marRight w:val="0"/>
              <w:marTop w:val="0"/>
              <w:marBottom w:val="0"/>
              <w:divBdr>
                <w:top w:val="none" w:sz="0" w:space="0" w:color="auto"/>
                <w:left w:val="none" w:sz="0" w:space="0" w:color="auto"/>
                <w:bottom w:val="none" w:sz="0" w:space="0" w:color="auto"/>
                <w:right w:val="none" w:sz="0" w:space="0" w:color="auto"/>
              </w:divBdr>
            </w:div>
            <w:div w:id="425074696">
              <w:marLeft w:val="0"/>
              <w:marRight w:val="0"/>
              <w:marTop w:val="0"/>
              <w:marBottom w:val="0"/>
              <w:divBdr>
                <w:top w:val="none" w:sz="0" w:space="0" w:color="auto"/>
                <w:left w:val="none" w:sz="0" w:space="0" w:color="auto"/>
                <w:bottom w:val="none" w:sz="0" w:space="0" w:color="auto"/>
                <w:right w:val="none" w:sz="0" w:space="0" w:color="auto"/>
              </w:divBdr>
            </w:div>
            <w:div w:id="1366755921">
              <w:marLeft w:val="0"/>
              <w:marRight w:val="0"/>
              <w:marTop w:val="0"/>
              <w:marBottom w:val="0"/>
              <w:divBdr>
                <w:top w:val="none" w:sz="0" w:space="0" w:color="auto"/>
                <w:left w:val="none" w:sz="0" w:space="0" w:color="auto"/>
                <w:bottom w:val="none" w:sz="0" w:space="0" w:color="auto"/>
                <w:right w:val="none" w:sz="0" w:space="0" w:color="auto"/>
              </w:divBdr>
            </w:div>
            <w:div w:id="1214121763">
              <w:marLeft w:val="0"/>
              <w:marRight w:val="0"/>
              <w:marTop w:val="0"/>
              <w:marBottom w:val="0"/>
              <w:divBdr>
                <w:top w:val="none" w:sz="0" w:space="0" w:color="auto"/>
                <w:left w:val="none" w:sz="0" w:space="0" w:color="auto"/>
                <w:bottom w:val="none" w:sz="0" w:space="0" w:color="auto"/>
                <w:right w:val="none" w:sz="0" w:space="0" w:color="auto"/>
              </w:divBdr>
            </w:div>
            <w:div w:id="1377926466">
              <w:marLeft w:val="0"/>
              <w:marRight w:val="0"/>
              <w:marTop w:val="0"/>
              <w:marBottom w:val="0"/>
              <w:divBdr>
                <w:top w:val="none" w:sz="0" w:space="0" w:color="auto"/>
                <w:left w:val="none" w:sz="0" w:space="0" w:color="auto"/>
                <w:bottom w:val="none" w:sz="0" w:space="0" w:color="auto"/>
                <w:right w:val="none" w:sz="0" w:space="0" w:color="auto"/>
              </w:divBdr>
            </w:div>
            <w:div w:id="2061859994">
              <w:marLeft w:val="0"/>
              <w:marRight w:val="0"/>
              <w:marTop w:val="0"/>
              <w:marBottom w:val="0"/>
              <w:divBdr>
                <w:top w:val="none" w:sz="0" w:space="0" w:color="auto"/>
                <w:left w:val="none" w:sz="0" w:space="0" w:color="auto"/>
                <w:bottom w:val="none" w:sz="0" w:space="0" w:color="auto"/>
                <w:right w:val="none" w:sz="0" w:space="0" w:color="auto"/>
              </w:divBdr>
            </w:div>
            <w:div w:id="1553149350">
              <w:marLeft w:val="0"/>
              <w:marRight w:val="0"/>
              <w:marTop w:val="0"/>
              <w:marBottom w:val="0"/>
              <w:divBdr>
                <w:top w:val="none" w:sz="0" w:space="0" w:color="auto"/>
                <w:left w:val="none" w:sz="0" w:space="0" w:color="auto"/>
                <w:bottom w:val="none" w:sz="0" w:space="0" w:color="auto"/>
                <w:right w:val="none" w:sz="0" w:space="0" w:color="auto"/>
              </w:divBdr>
            </w:div>
            <w:div w:id="1128162857">
              <w:marLeft w:val="0"/>
              <w:marRight w:val="0"/>
              <w:marTop w:val="0"/>
              <w:marBottom w:val="0"/>
              <w:divBdr>
                <w:top w:val="none" w:sz="0" w:space="0" w:color="auto"/>
                <w:left w:val="none" w:sz="0" w:space="0" w:color="auto"/>
                <w:bottom w:val="none" w:sz="0" w:space="0" w:color="auto"/>
                <w:right w:val="none" w:sz="0" w:space="0" w:color="auto"/>
              </w:divBdr>
            </w:div>
            <w:div w:id="1598752482">
              <w:marLeft w:val="0"/>
              <w:marRight w:val="0"/>
              <w:marTop w:val="0"/>
              <w:marBottom w:val="0"/>
              <w:divBdr>
                <w:top w:val="none" w:sz="0" w:space="0" w:color="auto"/>
                <w:left w:val="none" w:sz="0" w:space="0" w:color="auto"/>
                <w:bottom w:val="none" w:sz="0" w:space="0" w:color="auto"/>
                <w:right w:val="none" w:sz="0" w:space="0" w:color="auto"/>
              </w:divBdr>
            </w:div>
            <w:div w:id="258955178">
              <w:marLeft w:val="0"/>
              <w:marRight w:val="0"/>
              <w:marTop w:val="0"/>
              <w:marBottom w:val="0"/>
              <w:divBdr>
                <w:top w:val="none" w:sz="0" w:space="0" w:color="auto"/>
                <w:left w:val="none" w:sz="0" w:space="0" w:color="auto"/>
                <w:bottom w:val="none" w:sz="0" w:space="0" w:color="auto"/>
                <w:right w:val="none" w:sz="0" w:space="0" w:color="auto"/>
              </w:divBdr>
            </w:div>
            <w:div w:id="617878170">
              <w:marLeft w:val="0"/>
              <w:marRight w:val="0"/>
              <w:marTop w:val="0"/>
              <w:marBottom w:val="0"/>
              <w:divBdr>
                <w:top w:val="none" w:sz="0" w:space="0" w:color="auto"/>
                <w:left w:val="none" w:sz="0" w:space="0" w:color="auto"/>
                <w:bottom w:val="none" w:sz="0" w:space="0" w:color="auto"/>
                <w:right w:val="none" w:sz="0" w:space="0" w:color="auto"/>
              </w:divBdr>
            </w:div>
            <w:div w:id="561645888">
              <w:marLeft w:val="0"/>
              <w:marRight w:val="0"/>
              <w:marTop w:val="0"/>
              <w:marBottom w:val="0"/>
              <w:divBdr>
                <w:top w:val="none" w:sz="0" w:space="0" w:color="auto"/>
                <w:left w:val="none" w:sz="0" w:space="0" w:color="auto"/>
                <w:bottom w:val="none" w:sz="0" w:space="0" w:color="auto"/>
                <w:right w:val="none" w:sz="0" w:space="0" w:color="auto"/>
              </w:divBdr>
            </w:div>
            <w:div w:id="1432967340">
              <w:marLeft w:val="0"/>
              <w:marRight w:val="0"/>
              <w:marTop w:val="0"/>
              <w:marBottom w:val="0"/>
              <w:divBdr>
                <w:top w:val="none" w:sz="0" w:space="0" w:color="auto"/>
                <w:left w:val="none" w:sz="0" w:space="0" w:color="auto"/>
                <w:bottom w:val="none" w:sz="0" w:space="0" w:color="auto"/>
                <w:right w:val="none" w:sz="0" w:space="0" w:color="auto"/>
              </w:divBdr>
            </w:div>
            <w:div w:id="1349020408">
              <w:marLeft w:val="0"/>
              <w:marRight w:val="0"/>
              <w:marTop w:val="0"/>
              <w:marBottom w:val="0"/>
              <w:divBdr>
                <w:top w:val="none" w:sz="0" w:space="0" w:color="auto"/>
                <w:left w:val="none" w:sz="0" w:space="0" w:color="auto"/>
                <w:bottom w:val="none" w:sz="0" w:space="0" w:color="auto"/>
                <w:right w:val="none" w:sz="0" w:space="0" w:color="auto"/>
              </w:divBdr>
            </w:div>
            <w:div w:id="1189177747">
              <w:marLeft w:val="0"/>
              <w:marRight w:val="0"/>
              <w:marTop w:val="0"/>
              <w:marBottom w:val="0"/>
              <w:divBdr>
                <w:top w:val="none" w:sz="0" w:space="0" w:color="auto"/>
                <w:left w:val="none" w:sz="0" w:space="0" w:color="auto"/>
                <w:bottom w:val="none" w:sz="0" w:space="0" w:color="auto"/>
                <w:right w:val="none" w:sz="0" w:space="0" w:color="auto"/>
              </w:divBdr>
            </w:div>
            <w:div w:id="1533762821">
              <w:marLeft w:val="0"/>
              <w:marRight w:val="0"/>
              <w:marTop w:val="0"/>
              <w:marBottom w:val="0"/>
              <w:divBdr>
                <w:top w:val="none" w:sz="0" w:space="0" w:color="auto"/>
                <w:left w:val="none" w:sz="0" w:space="0" w:color="auto"/>
                <w:bottom w:val="none" w:sz="0" w:space="0" w:color="auto"/>
                <w:right w:val="none" w:sz="0" w:space="0" w:color="auto"/>
              </w:divBdr>
            </w:div>
            <w:div w:id="783043166">
              <w:marLeft w:val="0"/>
              <w:marRight w:val="0"/>
              <w:marTop w:val="0"/>
              <w:marBottom w:val="0"/>
              <w:divBdr>
                <w:top w:val="none" w:sz="0" w:space="0" w:color="auto"/>
                <w:left w:val="none" w:sz="0" w:space="0" w:color="auto"/>
                <w:bottom w:val="none" w:sz="0" w:space="0" w:color="auto"/>
                <w:right w:val="none" w:sz="0" w:space="0" w:color="auto"/>
              </w:divBdr>
            </w:div>
            <w:div w:id="385035331">
              <w:marLeft w:val="0"/>
              <w:marRight w:val="0"/>
              <w:marTop w:val="0"/>
              <w:marBottom w:val="0"/>
              <w:divBdr>
                <w:top w:val="none" w:sz="0" w:space="0" w:color="auto"/>
                <w:left w:val="none" w:sz="0" w:space="0" w:color="auto"/>
                <w:bottom w:val="none" w:sz="0" w:space="0" w:color="auto"/>
                <w:right w:val="none" w:sz="0" w:space="0" w:color="auto"/>
              </w:divBdr>
            </w:div>
            <w:div w:id="200288548">
              <w:marLeft w:val="0"/>
              <w:marRight w:val="0"/>
              <w:marTop w:val="0"/>
              <w:marBottom w:val="0"/>
              <w:divBdr>
                <w:top w:val="none" w:sz="0" w:space="0" w:color="auto"/>
                <w:left w:val="none" w:sz="0" w:space="0" w:color="auto"/>
                <w:bottom w:val="none" w:sz="0" w:space="0" w:color="auto"/>
                <w:right w:val="none" w:sz="0" w:space="0" w:color="auto"/>
              </w:divBdr>
            </w:div>
            <w:div w:id="1747266642">
              <w:marLeft w:val="0"/>
              <w:marRight w:val="0"/>
              <w:marTop w:val="0"/>
              <w:marBottom w:val="0"/>
              <w:divBdr>
                <w:top w:val="none" w:sz="0" w:space="0" w:color="auto"/>
                <w:left w:val="none" w:sz="0" w:space="0" w:color="auto"/>
                <w:bottom w:val="none" w:sz="0" w:space="0" w:color="auto"/>
                <w:right w:val="none" w:sz="0" w:space="0" w:color="auto"/>
              </w:divBdr>
            </w:div>
            <w:div w:id="1295058543">
              <w:marLeft w:val="0"/>
              <w:marRight w:val="0"/>
              <w:marTop w:val="0"/>
              <w:marBottom w:val="0"/>
              <w:divBdr>
                <w:top w:val="none" w:sz="0" w:space="0" w:color="auto"/>
                <w:left w:val="none" w:sz="0" w:space="0" w:color="auto"/>
                <w:bottom w:val="none" w:sz="0" w:space="0" w:color="auto"/>
                <w:right w:val="none" w:sz="0" w:space="0" w:color="auto"/>
              </w:divBdr>
            </w:div>
            <w:div w:id="1832521862">
              <w:marLeft w:val="0"/>
              <w:marRight w:val="0"/>
              <w:marTop w:val="0"/>
              <w:marBottom w:val="0"/>
              <w:divBdr>
                <w:top w:val="none" w:sz="0" w:space="0" w:color="auto"/>
                <w:left w:val="none" w:sz="0" w:space="0" w:color="auto"/>
                <w:bottom w:val="none" w:sz="0" w:space="0" w:color="auto"/>
                <w:right w:val="none" w:sz="0" w:space="0" w:color="auto"/>
              </w:divBdr>
            </w:div>
            <w:div w:id="1604533273">
              <w:marLeft w:val="0"/>
              <w:marRight w:val="0"/>
              <w:marTop w:val="0"/>
              <w:marBottom w:val="0"/>
              <w:divBdr>
                <w:top w:val="none" w:sz="0" w:space="0" w:color="auto"/>
                <w:left w:val="none" w:sz="0" w:space="0" w:color="auto"/>
                <w:bottom w:val="none" w:sz="0" w:space="0" w:color="auto"/>
                <w:right w:val="none" w:sz="0" w:space="0" w:color="auto"/>
              </w:divBdr>
            </w:div>
            <w:div w:id="925072703">
              <w:marLeft w:val="0"/>
              <w:marRight w:val="0"/>
              <w:marTop w:val="0"/>
              <w:marBottom w:val="0"/>
              <w:divBdr>
                <w:top w:val="none" w:sz="0" w:space="0" w:color="auto"/>
                <w:left w:val="none" w:sz="0" w:space="0" w:color="auto"/>
                <w:bottom w:val="none" w:sz="0" w:space="0" w:color="auto"/>
                <w:right w:val="none" w:sz="0" w:space="0" w:color="auto"/>
              </w:divBdr>
            </w:div>
            <w:div w:id="158009509">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627473851">
              <w:marLeft w:val="0"/>
              <w:marRight w:val="0"/>
              <w:marTop w:val="0"/>
              <w:marBottom w:val="0"/>
              <w:divBdr>
                <w:top w:val="none" w:sz="0" w:space="0" w:color="auto"/>
                <w:left w:val="none" w:sz="0" w:space="0" w:color="auto"/>
                <w:bottom w:val="none" w:sz="0" w:space="0" w:color="auto"/>
                <w:right w:val="none" w:sz="0" w:space="0" w:color="auto"/>
              </w:divBdr>
            </w:div>
            <w:div w:id="663509773">
              <w:marLeft w:val="0"/>
              <w:marRight w:val="0"/>
              <w:marTop w:val="0"/>
              <w:marBottom w:val="0"/>
              <w:divBdr>
                <w:top w:val="none" w:sz="0" w:space="0" w:color="auto"/>
                <w:left w:val="none" w:sz="0" w:space="0" w:color="auto"/>
                <w:bottom w:val="none" w:sz="0" w:space="0" w:color="auto"/>
                <w:right w:val="none" w:sz="0" w:space="0" w:color="auto"/>
              </w:divBdr>
            </w:div>
            <w:div w:id="791095735">
              <w:marLeft w:val="0"/>
              <w:marRight w:val="0"/>
              <w:marTop w:val="0"/>
              <w:marBottom w:val="0"/>
              <w:divBdr>
                <w:top w:val="none" w:sz="0" w:space="0" w:color="auto"/>
                <w:left w:val="none" w:sz="0" w:space="0" w:color="auto"/>
                <w:bottom w:val="none" w:sz="0" w:space="0" w:color="auto"/>
                <w:right w:val="none" w:sz="0" w:space="0" w:color="auto"/>
              </w:divBdr>
            </w:div>
            <w:div w:id="1391535340">
              <w:marLeft w:val="0"/>
              <w:marRight w:val="0"/>
              <w:marTop w:val="0"/>
              <w:marBottom w:val="0"/>
              <w:divBdr>
                <w:top w:val="none" w:sz="0" w:space="0" w:color="auto"/>
                <w:left w:val="none" w:sz="0" w:space="0" w:color="auto"/>
                <w:bottom w:val="none" w:sz="0" w:space="0" w:color="auto"/>
                <w:right w:val="none" w:sz="0" w:space="0" w:color="auto"/>
              </w:divBdr>
            </w:div>
            <w:div w:id="175340941">
              <w:marLeft w:val="0"/>
              <w:marRight w:val="0"/>
              <w:marTop w:val="0"/>
              <w:marBottom w:val="0"/>
              <w:divBdr>
                <w:top w:val="none" w:sz="0" w:space="0" w:color="auto"/>
                <w:left w:val="none" w:sz="0" w:space="0" w:color="auto"/>
                <w:bottom w:val="none" w:sz="0" w:space="0" w:color="auto"/>
                <w:right w:val="none" w:sz="0" w:space="0" w:color="auto"/>
              </w:divBdr>
            </w:div>
            <w:div w:id="735058183">
              <w:marLeft w:val="0"/>
              <w:marRight w:val="0"/>
              <w:marTop w:val="0"/>
              <w:marBottom w:val="0"/>
              <w:divBdr>
                <w:top w:val="none" w:sz="0" w:space="0" w:color="auto"/>
                <w:left w:val="none" w:sz="0" w:space="0" w:color="auto"/>
                <w:bottom w:val="none" w:sz="0" w:space="0" w:color="auto"/>
                <w:right w:val="none" w:sz="0" w:space="0" w:color="auto"/>
              </w:divBdr>
            </w:div>
            <w:div w:id="603805092">
              <w:marLeft w:val="0"/>
              <w:marRight w:val="0"/>
              <w:marTop w:val="0"/>
              <w:marBottom w:val="0"/>
              <w:divBdr>
                <w:top w:val="none" w:sz="0" w:space="0" w:color="auto"/>
                <w:left w:val="none" w:sz="0" w:space="0" w:color="auto"/>
                <w:bottom w:val="none" w:sz="0" w:space="0" w:color="auto"/>
                <w:right w:val="none" w:sz="0" w:space="0" w:color="auto"/>
              </w:divBdr>
            </w:div>
            <w:div w:id="665672863">
              <w:marLeft w:val="0"/>
              <w:marRight w:val="0"/>
              <w:marTop w:val="0"/>
              <w:marBottom w:val="0"/>
              <w:divBdr>
                <w:top w:val="none" w:sz="0" w:space="0" w:color="auto"/>
                <w:left w:val="none" w:sz="0" w:space="0" w:color="auto"/>
                <w:bottom w:val="none" w:sz="0" w:space="0" w:color="auto"/>
                <w:right w:val="none" w:sz="0" w:space="0" w:color="auto"/>
              </w:divBdr>
            </w:div>
            <w:div w:id="1770351502">
              <w:marLeft w:val="0"/>
              <w:marRight w:val="0"/>
              <w:marTop w:val="0"/>
              <w:marBottom w:val="0"/>
              <w:divBdr>
                <w:top w:val="none" w:sz="0" w:space="0" w:color="auto"/>
                <w:left w:val="none" w:sz="0" w:space="0" w:color="auto"/>
                <w:bottom w:val="none" w:sz="0" w:space="0" w:color="auto"/>
                <w:right w:val="none" w:sz="0" w:space="0" w:color="auto"/>
              </w:divBdr>
            </w:div>
            <w:div w:id="1173645792">
              <w:marLeft w:val="0"/>
              <w:marRight w:val="0"/>
              <w:marTop w:val="0"/>
              <w:marBottom w:val="0"/>
              <w:divBdr>
                <w:top w:val="none" w:sz="0" w:space="0" w:color="auto"/>
                <w:left w:val="none" w:sz="0" w:space="0" w:color="auto"/>
                <w:bottom w:val="none" w:sz="0" w:space="0" w:color="auto"/>
                <w:right w:val="none" w:sz="0" w:space="0" w:color="auto"/>
              </w:divBdr>
            </w:div>
            <w:div w:id="1835950218">
              <w:marLeft w:val="0"/>
              <w:marRight w:val="0"/>
              <w:marTop w:val="0"/>
              <w:marBottom w:val="0"/>
              <w:divBdr>
                <w:top w:val="none" w:sz="0" w:space="0" w:color="auto"/>
                <w:left w:val="none" w:sz="0" w:space="0" w:color="auto"/>
                <w:bottom w:val="none" w:sz="0" w:space="0" w:color="auto"/>
                <w:right w:val="none" w:sz="0" w:space="0" w:color="auto"/>
              </w:divBdr>
            </w:div>
            <w:div w:id="622811111">
              <w:marLeft w:val="0"/>
              <w:marRight w:val="0"/>
              <w:marTop w:val="0"/>
              <w:marBottom w:val="0"/>
              <w:divBdr>
                <w:top w:val="none" w:sz="0" w:space="0" w:color="auto"/>
                <w:left w:val="none" w:sz="0" w:space="0" w:color="auto"/>
                <w:bottom w:val="none" w:sz="0" w:space="0" w:color="auto"/>
                <w:right w:val="none" w:sz="0" w:space="0" w:color="auto"/>
              </w:divBdr>
            </w:div>
            <w:div w:id="1834568975">
              <w:marLeft w:val="0"/>
              <w:marRight w:val="0"/>
              <w:marTop w:val="0"/>
              <w:marBottom w:val="0"/>
              <w:divBdr>
                <w:top w:val="none" w:sz="0" w:space="0" w:color="auto"/>
                <w:left w:val="none" w:sz="0" w:space="0" w:color="auto"/>
                <w:bottom w:val="none" w:sz="0" w:space="0" w:color="auto"/>
                <w:right w:val="none" w:sz="0" w:space="0" w:color="auto"/>
              </w:divBdr>
            </w:div>
            <w:div w:id="1607733232">
              <w:marLeft w:val="0"/>
              <w:marRight w:val="0"/>
              <w:marTop w:val="0"/>
              <w:marBottom w:val="0"/>
              <w:divBdr>
                <w:top w:val="none" w:sz="0" w:space="0" w:color="auto"/>
                <w:left w:val="none" w:sz="0" w:space="0" w:color="auto"/>
                <w:bottom w:val="none" w:sz="0" w:space="0" w:color="auto"/>
                <w:right w:val="none" w:sz="0" w:space="0" w:color="auto"/>
              </w:divBdr>
            </w:div>
            <w:div w:id="1818843655">
              <w:marLeft w:val="0"/>
              <w:marRight w:val="0"/>
              <w:marTop w:val="0"/>
              <w:marBottom w:val="0"/>
              <w:divBdr>
                <w:top w:val="none" w:sz="0" w:space="0" w:color="auto"/>
                <w:left w:val="none" w:sz="0" w:space="0" w:color="auto"/>
                <w:bottom w:val="none" w:sz="0" w:space="0" w:color="auto"/>
                <w:right w:val="none" w:sz="0" w:space="0" w:color="auto"/>
              </w:divBdr>
            </w:div>
            <w:div w:id="1890650612">
              <w:marLeft w:val="0"/>
              <w:marRight w:val="0"/>
              <w:marTop w:val="0"/>
              <w:marBottom w:val="0"/>
              <w:divBdr>
                <w:top w:val="none" w:sz="0" w:space="0" w:color="auto"/>
                <w:left w:val="none" w:sz="0" w:space="0" w:color="auto"/>
                <w:bottom w:val="none" w:sz="0" w:space="0" w:color="auto"/>
                <w:right w:val="none" w:sz="0" w:space="0" w:color="auto"/>
              </w:divBdr>
            </w:div>
            <w:div w:id="1733580192">
              <w:marLeft w:val="0"/>
              <w:marRight w:val="0"/>
              <w:marTop w:val="0"/>
              <w:marBottom w:val="0"/>
              <w:divBdr>
                <w:top w:val="none" w:sz="0" w:space="0" w:color="auto"/>
                <w:left w:val="none" w:sz="0" w:space="0" w:color="auto"/>
                <w:bottom w:val="none" w:sz="0" w:space="0" w:color="auto"/>
                <w:right w:val="none" w:sz="0" w:space="0" w:color="auto"/>
              </w:divBdr>
            </w:div>
            <w:div w:id="277368">
              <w:marLeft w:val="0"/>
              <w:marRight w:val="0"/>
              <w:marTop w:val="0"/>
              <w:marBottom w:val="0"/>
              <w:divBdr>
                <w:top w:val="none" w:sz="0" w:space="0" w:color="auto"/>
                <w:left w:val="none" w:sz="0" w:space="0" w:color="auto"/>
                <w:bottom w:val="none" w:sz="0" w:space="0" w:color="auto"/>
                <w:right w:val="none" w:sz="0" w:space="0" w:color="auto"/>
              </w:divBdr>
            </w:div>
            <w:div w:id="266668175">
              <w:marLeft w:val="0"/>
              <w:marRight w:val="0"/>
              <w:marTop w:val="0"/>
              <w:marBottom w:val="0"/>
              <w:divBdr>
                <w:top w:val="none" w:sz="0" w:space="0" w:color="auto"/>
                <w:left w:val="none" w:sz="0" w:space="0" w:color="auto"/>
                <w:bottom w:val="none" w:sz="0" w:space="0" w:color="auto"/>
                <w:right w:val="none" w:sz="0" w:space="0" w:color="auto"/>
              </w:divBdr>
            </w:div>
            <w:div w:id="1443066246">
              <w:marLeft w:val="0"/>
              <w:marRight w:val="0"/>
              <w:marTop w:val="0"/>
              <w:marBottom w:val="0"/>
              <w:divBdr>
                <w:top w:val="none" w:sz="0" w:space="0" w:color="auto"/>
                <w:left w:val="none" w:sz="0" w:space="0" w:color="auto"/>
                <w:bottom w:val="none" w:sz="0" w:space="0" w:color="auto"/>
                <w:right w:val="none" w:sz="0" w:space="0" w:color="auto"/>
              </w:divBdr>
            </w:div>
            <w:div w:id="1313364434">
              <w:marLeft w:val="0"/>
              <w:marRight w:val="0"/>
              <w:marTop w:val="0"/>
              <w:marBottom w:val="0"/>
              <w:divBdr>
                <w:top w:val="none" w:sz="0" w:space="0" w:color="auto"/>
                <w:left w:val="none" w:sz="0" w:space="0" w:color="auto"/>
                <w:bottom w:val="none" w:sz="0" w:space="0" w:color="auto"/>
                <w:right w:val="none" w:sz="0" w:space="0" w:color="auto"/>
              </w:divBdr>
            </w:div>
            <w:div w:id="1566180970">
              <w:marLeft w:val="0"/>
              <w:marRight w:val="0"/>
              <w:marTop w:val="0"/>
              <w:marBottom w:val="0"/>
              <w:divBdr>
                <w:top w:val="none" w:sz="0" w:space="0" w:color="auto"/>
                <w:left w:val="none" w:sz="0" w:space="0" w:color="auto"/>
                <w:bottom w:val="none" w:sz="0" w:space="0" w:color="auto"/>
                <w:right w:val="none" w:sz="0" w:space="0" w:color="auto"/>
              </w:divBdr>
            </w:div>
            <w:div w:id="259721802">
              <w:marLeft w:val="0"/>
              <w:marRight w:val="0"/>
              <w:marTop w:val="0"/>
              <w:marBottom w:val="0"/>
              <w:divBdr>
                <w:top w:val="none" w:sz="0" w:space="0" w:color="auto"/>
                <w:left w:val="none" w:sz="0" w:space="0" w:color="auto"/>
                <w:bottom w:val="none" w:sz="0" w:space="0" w:color="auto"/>
                <w:right w:val="none" w:sz="0" w:space="0" w:color="auto"/>
              </w:divBdr>
            </w:div>
            <w:div w:id="978531004">
              <w:marLeft w:val="0"/>
              <w:marRight w:val="0"/>
              <w:marTop w:val="0"/>
              <w:marBottom w:val="0"/>
              <w:divBdr>
                <w:top w:val="none" w:sz="0" w:space="0" w:color="auto"/>
                <w:left w:val="none" w:sz="0" w:space="0" w:color="auto"/>
                <w:bottom w:val="none" w:sz="0" w:space="0" w:color="auto"/>
                <w:right w:val="none" w:sz="0" w:space="0" w:color="auto"/>
              </w:divBdr>
            </w:div>
            <w:div w:id="1833711771">
              <w:marLeft w:val="0"/>
              <w:marRight w:val="0"/>
              <w:marTop w:val="0"/>
              <w:marBottom w:val="0"/>
              <w:divBdr>
                <w:top w:val="none" w:sz="0" w:space="0" w:color="auto"/>
                <w:left w:val="none" w:sz="0" w:space="0" w:color="auto"/>
                <w:bottom w:val="none" w:sz="0" w:space="0" w:color="auto"/>
                <w:right w:val="none" w:sz="0" w:space="0" w:color="auto"/>
              </w:divBdr>
            </w:div>
            <w:div w:id="994383990">
              <w:marLeft w:val="0"/>
              <w:marRight w:val="0"/>
              <w:marTop w:val="0"/>
              <w:marBottom w:val="0"/>
              <w:divBdr>
                <w:top w:val="none" w:sz="0" w:space="0" w:color="auto"/>
                <w:left w:val="none" w:sz="0" w:space="0" w:color="auto"/>
                <w:bottom w:val="none" w:sz="0" w:space="0" w:color="auto"/>
                <w:right w:val="none" w:sz="0" w:space="0" w:color="auto"/>
              </w:divBdr>
            </w:div>
            <w:div w:id="2085373853">
              <w:marLeft w:val="0"/>
              <w:marRight w:val="0"/>
              <w:marTop w:val="0"/>
              <w:marBottom w:val="0"/>
              <w:divBdr>
                <w:top w:val="none" w:sz="0" w:space="0" w:color="auto"/>
                <w:left w:val="none" w:sz="0" w:space="0" w:color="auto"/>
                <w:bottom w:val="none" w:sz="0" w:space="0" w:color="auto"/>
                <w:right w:val="none" w:sz="0" w:space="0" w:color="auto"/>
              </w:divBdr>
            </w:div>
            <w:div w:id="2041078556">
              <w:marLeft w:val="0"/>
              <w:marRight w:val="0"/>
              <w:marTop w:val="0"/>
              <w:marBottom w:val="0"/>
              <w:divBdr>
                <w:top w:val="none" w:sz="0" w:space="0" w:color="auto"/>
                <w:left w:val="none" w:sz="0" w:space="0" w:color="auto"/>
                <w:bottom w:val="none" w:sz="0" w:space="0" w:color="auto"/>
                <w:right w:val="none" w:sz="0" w:space="0" w:color="auto"/>
              </w:divBdr>
            </w:div>
            <w:div w:id="1240480361">
              <w:marLeft w:val="0"/>
              <w:marRight w:val="0"/>
              <w:marTop w:val="0"/>
              <w:marBottom w:val="0"/>
              <w:divBdr>
                <w:top w:val="none" w:sz="0" w:space="0" w:color="auto"/>
                <w:left w:val="none" w:sz="0" w:space="0" w:color="auto"/>
                <w:bottom w:val="none" w:sz="0" w:space="0" w:color="auto"/>
                <w:right w:val="none" w:sz="0" w:space="0" w:color="auto"/>
              </w:divBdr>
            </w:div>
            <w:div w:id="1700011526">
              <w:marLeft w:val="0"/>
              <w:marRight w:val="0"/>
              <w:marTop w:val="0"/>
              <w:marBottom w:val="0"/>
              <w:divBdr>
                <w:top w:val="none" w:sz="0" w:space="0" w:color="auto"/>
                <w:left w:val="none" w:sz="0" w:space="0" w:color="auto"/>
                <w:bottom w:val="none" w:sz="0" w:space="0" w:color="auto"/>
                <w:right w:val="none" w:sz="0" w:space="0" w:color="auto"/>
              </w:divBdr>
            </w:div>
            <w:div w:id="1360669492">
              <w:marLeft w:val="0"/>
              <w:marRight w:val="0"/>
              <w:marTop w:val="0"/>
              <w:marBottom w:val="0"/>
              <w:divBdr>
                <w:top w:val="none" w:sz="0" w:space="0" w:color="auto"/>
                <w:left w:val="none" w:sz="0" w:space="0" w:color="auto"/>
                <w:bottom w:val="none" w:sz="0" w:space="0" w:color="auto"/>
                <w:right w:val="none" w:sz="0" w:space="0" w:color="auto"/>
              </w:divBdr>
            </w:div>
            <w:div w:id="147291229">
              <w:marLeft w:val="0"/>
              <w:marRight w:val="0"/>
              <w:marTop w:val="0"/>
              <w:marBottom w:val="0"/>
              <w:divBdr>
                <w:top w:val="none" w:sz="0" w:space="0" w:color="auto"/>
                <w:left w:val="none" w:sz="0" w:space="0" w:color="auto"/>
                <w:bottom w:val="none" w:sz="0" w:space="0" w:color="auto"/>
                <w:right w:val="none" w:sz="0" w:space="0" w:color="auto"/>
              </w:divBdr>
            </w:div>
            <w:div w:id="498892485">
              <w:marLeft w:val="0"/>
              <w:marRight w:val="0"/>
              <w:marTop w:val="0"/>
              <w:marBottom w:val="0"/>
              <w:divBdr>
                <w:top w:val="none" w:sz="0" w:space="0" w:color="auto"/>
                <w:left w:val="none" w:sz="0" w:space="0" w:color="auto"/>
                <w:bottom w:val="none" w:sz="0" w:space="0" w:color="auto"/>
                <w:right w:val="none" w:sz="0" w:space="0" w:color="auto"/>
              </w:divBdr>
            </w:div>
            <w:div w:id="1989823712">
              <w:marLeft w:val="0"/>
              <w:marRight w:val="0"/>
              <w:marTop w:val="0"/>
              <w:marBottom w:val="0"/>
              <w:divBdr>
                <w:top w:val="none" w:sz="0" w:space="0" w:color="auto"/>
                <w:left w:val="none" w:sz="0" w:space="0" w:color="auto"/>
                <w:bottom w:val="none" w:sz="0" w:space="0" w:color="auto"/>
                <w:right w:val="none" w:sz="0" w:space="0" w:color="auto"/>
              </w:divBdr>
            </w:div>
            <w:div w:id="1274020181">
              <w:marLeft w:val="0"/>
              <w:marRight w:val="0"/>
              <w:marTop w:val="0"/>
              <w:marBottom w:val="0"/>
              <w:divBdr>
                <w:top w:val="none" w:sz="0" w:space="0" w:color="auto"/>
                <w:left w:val="none" w:sz="0" w:space="0" w:color="auto"/>
                <w:bottom w:val="none" w:sz="0" w:space="0" w:color="auto"/>
                <w:right w:val="none" w:sz="0" w:space="0" w:color="auto"/>
              </w:divBdr>
            </w:div>
            <w:div w:id="424228044">
              <w:marLeft w:val="0"/>
              <w:marRight w:val="0"/>
              <w:marTop w:val="0"/>
              <w:marBottom w:val="0"/>
              <w:divBdr>
                <w:top w:val="none" w:sz="0" w:space="0" w:color="auto"/>
                <w:left w:val="none" w:sz="0" w:space="0" w:color="auto"/>
                <w:bottom w:val="none" w:sz="0" w:space="0" w:color="auto"/>
                <w:right w:val="none" w:sz="0" w:space="0" w:color="auto"/>
              </w:divBdr>
            </w:div>
            <w:div w:id="173154116">
              <w:marLeft w:val="0"/>
              <w:marRight w:val="0"/>
              <w:marTop w:val="0"/>
              <w:marBottom w:val="0"/>
              <w:divBdr>
                <w:top w:val="none" w:sz="0" w:space="0" w:color="auto"/>
                <w:left w:val="none" w:sz="0" w:space="0" w:color="auto"/>
                <w:bottom w:val="none" w:sz="0" w:space="0" w:color="auto"/>
                <w:right w:val="none" w:sz="0" w:space="0" w:color="auto"/>
              </w:divBdr>
            </w:div>
            <w:div w:id="275987686">
              <w:marLeft w:val="0"/>
              <w:marRight w:val="0"/>
              <w:marTop w:val="0"/>
              <w:marBottom w:val="0"/>
              <w:divBdr>
                <w:top w:val="none" w:sz="0" w:space="0" w:color="auto"/>
                <w:left w:val="none" w:sz="0" w:space="0" w:color="auto"/>
                <w:bottom w:val="none" w:sz="0" w:space="0" w:color="auto"/>
                <w:right w:val="none" w:sz="0" w:space="0" w:color="auto"/>
              </w:divBdr>
            </w:div>
            <w:div w:id="1651790047">
              <w:marLeft w:val="0"/>
              <w:marRight w:val="0"/>
              <w:marTop w:val="0"/>
              <w:marBottom w:val="0"/>
              <w:divBdr>
                <w:top w:val="none" w:sz="0" w:space="0" w:color="auto"/>
                <w:left w:val="none" w:sz="0" w:space="0" w:color="auto"/>
                <w:bottom w:val="none" w:sz="0" w:space="0" w:color="auto"/>
                <w:right w:val="none" w:sz="0" w:space="0" w:color="auto"/>
              </w:divBdr>
            </w:div>
            <w:div w:id="193231752">
              <w:marLeft w:val="0"/>
              <w:marRight w:val="0"/>
              <w:marTop w:val="0"/>
              <w:marBottom w:val="0"/>
              <w:divBdr>
                <w:top w:val="none" w:sz="0" w:space="0" w:color="auto"/>
                <w:left w:val="none" w:sz="0" w:space="0" w:color="auto"/>
                <w:bottom w:val="none" w:sz="0" w:space="0" w:color="auto"/>
                <w:right w:val="none" w:sz="0" w:space="0" w:color="auto"/>
              </w:divBdr>
            </w:div>
            <w:div w:id="987590258">
              <w:marLeft w:val="0"/>
              <w:marRight w:val="0"/>
              <w:marTop w:val="0"/>
              <w:marBottom w:val="0"/>
              <w:divBdr>
                <w:top w:val="none" w:sz="0" w:space="0" w:color="auto"/>
                <w:left w:val="none" w:sz="0" w:space="0" w:color="auto"/>
                <w:bottom w:val="none" w:sz="0" w:space="0" w:color="auto"/>
                <w:right w:val="none" w:sz="0" w:space="0" w:color="auto"/>
              </w:divBdr>
            </w:div>
            <w:div w:id="779183813">
              <w:marLeft w:val="0"/>
              <w:marRight w:val="0"/>
              <w:marTop w:val="0"/>
              <w:marBottom w:val="0"/>
              <w:divBdr>
                <w:top w:val="none" w:sz="0" w:space="0" w:color="auto"/>
                <w:left w:val="none" w:sz="0" w:space="0" w:color="auto"/>
                <w:bottom w:val="none" w:sz="0" w:space="0" w:color="auto"/>
                <w:right w:val="none" w:sz="0" w:space="0" w:color="auto"/>
              </w:divBdr>
            </w:div>
            <w:div w:id="792594972">
              <w:marLeft w:val="0"/>
              <w:marRight w:val="0"/>
              <w:marTop w:val="0"/>
              <w:marBottom w:val="0"/>
              <w:divBdr>
                <w:top w:val="none" w:sz="0" w:space="0" w:color="auto"/>
                <w:left w:val="none" w:sz="0" w:space="0" w:color="auto"/>
                <w:bottom w:val="none" w:sz="0" w:space="0" w:color="auto"/>
                <w:right w:val="none" w:sz="0" w:space="0" w:color="auto"/>
              </w:divBdr>
            </w:div>
            <w:div w:id="1730612612">
              <w:marLeft w:val="0"/>
              <w:marRight w:val="0"/>
              <w:marTop w:val="0"/>
              <w:marBottom w:val="0"/>
              <w:divBdr>
                <w:top w:val="none" w:sz="0" w:space="0" w:color="auto"/>
                <w:left w:val="none" w:sz="0" w:space="0" w:color="auto"/>
                <w:bottom w:val="none" w:sz="0" w:space="0" w:color="auto"/>
                <w:right w:val="none" w:sz="0" w:space="0" w:color="auto"/>
              </w:divBdr>
            </w:div>
            <w:div w:id="2145077816">
              <w:marLeft w:val="0"/>
              <w:marRight w:val="0"/>
              <w:marTop w:val="0"/>
              <w:marBottom w:val="0"/>
              <w:divBdr>
                <w:top w:val="none" w:sz="0" w:space="0" w:color="auto"/>
                <w:left w:val="none" w:sz="0" w:space="0" w:color="auto"/>
                <w:bottom w:val="none" w:sz="0" w:space="0" w:color="auto"/>
                <w:right w:val="none" w:sz="0" w:space="0" w:color="auto"/>
              </w:divBdr>
            </w:div>
            <w:div w:id="1713265271">
              <w:marLeft w:val="0"/>
              <w:marRight w:val="0"/>
              <w:marTop w:val="0"/>
              <w:marBottom w:val="0"/>
              <w:divBdr>
                <w:top w:val="none" w:sz="0" w:space="0" w:color="auto"/>
                <w:left w:val="none" w:sz="0" w:space="0" w:color="auto"/>
                <w:bottom w:val="none" w:sz="0" w:space="0" w:color="auto"/>
                <w:right w:val="none" w:sz="0" w:space="0" w:color="auto"/>
              </w:divBdr>
            </w:div>
            <w:div w:id="486173229">
              <w:marLeft w:val="0"/>
              <w:marRight w:val="0"/>
              <w:marTop w:val="0"/>
              <w:marBottom w:val="0"/>
              <w:divBdr>
                <w:top w:val="none" w:sz="0" w:space="0" w:color="auto"/>
                <w:left w:val="none" w:sz="0" w:space="0" w:color="auto"/>
                <w:bottom w:val="none" w:sz="0" w:space="0" w:color="auto"/>
                <w:right w:val="none" w:sz="0" w:space="0" w:color="auto"/>
              </w:divBdr>
            </w:div>
            <w:div w:id="1868787250">
              <w:marLeft w:val="0"/>
              <w:marRight w:val="0"/>
              <w:marTop w:val="0"/>
              <w:marBottom w:val="0"/>
              <w:divBdr>
                <w:top w:val="none" w:sz="0" w:space="0" w:color="auto"/>
                <w:left w:val="none" w:sz="0" w:space="0" w:color="auto"/>
                <w:bottom w:val="none" w:sz="0" w:space="0" w:color="auto"/>
                <w:right w:val="none" w:sz="0" w:space="0" w:color="auto"/>
              </w:divBdr>
            </w:div>
            <w:div w:id="607350836">
              <w:marLeft w:val="0"/>
              <w:marRight w:val="0"/>
              <w:marTop w:val="0"/>
              <w:marBottom w:val="0"/>
              <w:divBdr>
                <w:top w:val="none" w:sz="0" w:space="0" w:color="auto"/>
                <w:left w:val="none" w:sz="0" w:space="0" w:color="auto"/>
                <w:bottom w:val="none" w:sz="0" w:space="0" w:color="auto"/>
                <w:right w:val="none" w:sz="0" w:space="0" w:color="auto"/>
              </w:divBdr>
            </w:div>
            <w:div w:id="869032260">
              <w:marLeft w:val="0"/>
              <w:marRight w:val="0"/>
              <w:marTop w:val="0"/>
              <w:marBottom w:val="0"/>
              <w:divBdr>
                <w:top w:val="none" w:sz="0" w:space="0" w:color="auto"/>
                <w:left w:val="none" w:sz="0" w:space="0" w:color="auto"/>
                <w:bottom w:val="none" w:sz="0" w:space="0" w:color="auto"/>
                <w:right w:val="none" w:sz="0" w:space="0" w:color="auto"/>
              </w:divBdr>
            </w:div>
            <w:div w:id="421604829">
              <w:marLeft w:val="0"/>
              <w:marRight w:val="0"/>
              <w:marTop w:val="0"/>
              <w:marBottom w:val="0"/>
              <w:divBdr>
                <w:top w:val="none" w:sz="0" w:space="0" w:color="auto"/>
                <w:left w:val="none" w:sz="0" w:space="0" w:color="auto"/>
                <w:bottom w:val="none" w:sz="0" w:space="0" w:color="auto"/>
                <w:right w:val="none" w:sz="0" w:space="0" w:color="auto"/>
              </w:divBdr>
            </w:div>
            <w:div w:id="200481255">
              <w:marLeft w:val="0"/>
              <w:marRight w:val="0"/>
              <w:marTop w:val="0"/>
              <w:marBottom w:val="0"/>
              <w:divBdr>
                <w:top w:val="none" w:sz="0" w:space="0" w:color="auto"/>
                <w:left w:val="none" w:sz="0" w:space="0" w:color="auto"/>
                <w:bottom w:val="none" w:sz="0" w:space="0" w:color="auto"/>
                <w:right w:val="none" w:sz="0" w:space="0" w:color="auto"/>
              </w:divBdr>
            </w:div>
            <w:div w:id="998921655">
              <w:marLeft w:val="0"/>
              <w:marRight w:val="0"/>
              <w:marTop w:val="0"/>
              <w:marBottom w:val="0"/>
              <w:divBdr>
                <w:top w:val="none" w:sz="0" w:space="0" w:color="auto"/>
                <w:left w:val="none" w:sz="0" w:space="0" w:color="auto"/>
                <w:bottom w:val="none" w:sz="0" w:space="0" w:color="auto"/>
                <w:right w:val="none" w:sz="0" w:space="0" w:color="auto"/>
              </w:divBdr>
            </w:div>
            <w:div w:id="1853494688">
              <w:marLeft w:val="0"/>
              <w:marRight w:val="0"/>
              <w:marTop w:val="0"/>
              <w:marBottom w:val="0"/>
              <w:divBdr>
                <w:top w:val="none" w:sz="0" w:space="0" w:color="auto"/>
                <w:left w:val="none" w:sz="0" w:space="0" w:color="auto"/>
                <w:bottom w:val="none" w:sz="0" w:space="0" w:color="auto"/>
                <w:right w:val="none" w:sz="0" w:space="0" w:color="auto"/>
              </w:divBdr>
            </w:div>
            <w:div w:id="466243324">
              <w:marLeft w:val="0"/>
              <w:marRight w:val="0"/>
              <w:marTop w:val="0"/>
              <w:marBottom w:val="0"/>
              <w:divBdr>
                <w:top w:val="none" w:sz="0" w:space="0" w:color="auto"/>
                <w:left w:val="none" w:sz="0" w:space="0" w:color="auto"/>
                <w:bottom w:val="none" w:sz="0" w:space="0" w:color="auto"/>
                <w:right w:val="none" w:sz="0" w:space="0" w:color="auto"/>
              </w:divBdr>
            </w:div>
            <w:div w:id="1070153333">
              <w:marLeft w:val="0"/>
              <w:marRight w:val="0"/>
              <w:marTop w:val="0"/>
              <w:marBottom w:val="0"/>
              <w:divBdr>
                <w:top w:val="none" w:sz="0" w:space="0" w:color="auto"/>
                <w:left w:val="none" w:sz="0" w:space="0" w:color="auto"/>
                <w:bottom w:val="none" w:sz="0" w:space="0" w:color="auto"/>
                <w:right w:val="none" w:sz="0" w:space="0" w:color="auto"/>
              </w:divBdr>
            </w:div>
            <w:div w:id="446314289">
              <w:marLeft w:val="0"/>
              <w:marRight w:val="0"/>
              <w:marTop w:val="0"/>
              <w:marBottom w:val="0"/>
              <w:divBdr>
                <w:top w:val="none" w:sz="0" w:space="0" w:color="auto"/>
                <w:left w:val="none" w:sz="0" w:space="0" w:color="auto"/>
                <w:bottom w:val="none" w:sz="0" w:space="0" w:color="auto"/>
                <w:right w:val="none" w:sz="0" w:space="0" w:color="auto"/>
              </w:divBdr>
            </w:div>
            <w:div w:id="1987316471">
              <w:marLeft w:val="0"/>
              <w:marRight w:val="0"/>
              <w:marTop w:val="0"/>
              <w:marBottom w:val="0"/>
              <w:divBdr>
                <w:top w:val="none" w:sz="0" w:space="0" w:color="auto"/>
                <w:left w:val="none" w:sz="0" w:space="0" w:color="auto"/>
                <w:bottom w:val="none" w:sz="0" w:space="0" w:color="auto"/>
                <w:right w:val="none" w:sz="0" w:space="0" w:color="auto"/>
              </w:divBdr>
            </w:div>
            <w:div w:id="1132989119">
              <w:marLeft w:val="0"/>
              <w:marRight w:val="0"/>
              <w:marTop w:val="0"/>
              <w:marBottom w:val="0"/>
              <w:divBdr>
                <w:top w:val="none" w:sz="0" w:space="0" w:color="auto"/>
                <w:left w:val="none" w:sz="0" w:space="0" w:color="auto"/>
                <w:bottom w:val="none" w:sz="0" w:space="0" w:color="auto"/>
                <w:right w:val="none" w:sz="0" w:space="0" w:color="auto"/>
              </w:divBdr>
            </w:div>
            <w:div w:id="1566647605">
              <w:marLeft w:val="0"/>
              <w:marRight w:val="0"/>
              <w:marTop w:val="0"/>
              <w:marBottom w:val="0"/>
              <w:divBdr>
                <w:top w:val="none" w:sz="0" w:space="0" w:color="auto"/>
                <w:left w:val="none" w:sz="0" w:space="0" w:color="auto"/>
                <w:bottom w:val="none" w:sz="0" w:space="0" w:color="auto"/>
                <w:right w:val="none" w:sz="0" w:space="0" w:color="auto"/>
              </w:divBdr>
            </w:div>
            <w:div w:id="2026399710">
              <w:marLeft w:val="0"/>
              <w:marRight w:val="0"/>
              <w:marTop w:val="0"/>
              <w:marBottom w:val="0"/>
              <w:divBdr>
                <w:top w:val="none" w:sz="0" w:space="0" w:color="auto"/>
                <w:left w:val="none" w:sz="0" w:space="0" w:color="auto"/>
                <w:bottom w:val="none" w:sz="0" w:space="0" w:color="auto"/>
                <w:right w:val="none" w:sz="0" w:space="0" w:color="auto"/>
              </w:divBdr>
            </w:div>
            <w:div w:id="1323200287">
              <w:marLeft w:val="0"/>
              <w:marRight w:val="0"/>
              <w:marTop w:val="0"/>
              <w:marBottom w:val="0"/>
              <w:divBdr>
                <w:top w:val="none" w:sz="0" w:space="0" w:color="auto"/>
                <w:left w:val="none" w:sz="0" w:space="0" w:color="auto"/>
                <w:bottom w:val="none" w:sz="0" w:space="0" w:color="auto"/>
                <w:right w:val="none" w:sz="0" w:space="0" w:color="auto"/>
              </w:divBdr>
            </w:div>
            <w:div w:id="576550224">
              <w:marLeft w:val="0"/>
              <w:marRight w:val="0"/>
              <w:marTop w:val="0"/>
              <w:marBottom w:val="0"/>
              <w:divBdr>
                <w:top w:val="none" w:sz="0" w:space="0" w:color="auto"/>
                <w:left w:val="none" w:sz="0" w:space="0" w:color="auto"/>
                <w:bottom w:val="none" w:sz="0" w:space="0" w:color="auto"/>
                <w:right w:val="none" w:sz="0" w:space="0" w:color="auto"/>
              </w:divBdr>
            </w:div>
            <w:div w:id="654188367">
              <w:marLeft w:val="0"/>
              <w:marRight w:val="0"/>
              <w:marTop w:val="0"/>
              <w:marBottom w:val="0"/>
              <w:divBdr>
                <w:top w:val="none" w:sz="0" w:space="0" w:color="auto"/>
                <w:left w:val="none" w:sz="0" w:space="0" w:color="auto"/>
                <w:bottom w:val="none" w:sz="0" w:space="0" w:color="auto"/>
                <w:right w:val="none" w:sz="0" w:space="0" w:color="auto"/>
              </w:divBdr>
            </w:div>
            <w:div w:id="445848727">
              <w:marLeft w:val="0"/>
              <w:marRight w:val="0"/>
              <w:marTop w:val="0"/>
              <w:marBottom w:val="0"/>
              <w:divBdr>
                <w:top w:val="none" w:sz="0" w:space="0" w:color="auto"/>
                <w:left w:val="none" w:sz="0" w:space="0" w:color="auto"/>
                <w:bottom w:val="none" w:sz="0" w:space="0" w:color="auto"/>
                <w:right w:val="none" w:sz="0" w:space="0" w:color="auto"/>
              </w:divBdr>
            </w:div>
            <w:div w:id="1592858836">
              <w:marLeft w:val="0"/>
              <w:marRight w:val="0"/>
              <w:marTop w:val="0"/>
              <w:marBottom w:val="0"/>
              <w:divBdr>
                <w:top w:val="none" w:sz="0" w:space="0" w:color="auto"/>
                <w:left w:val="none" w:sz="0" w:space="0" w:color="auto"/>
                <w:bottom w:val="none" w:sz="0" w:space="0" w:color="auto"/>
                <w:right w:val="none" w:sz="0" w:space="0" w:color="auto"/>
              </w:divBdr>
            </w:div>
            <w:div w:id="99685092">
              <w:marLeft w:val="0"/>
              <w:marRight w:val="0"/>
              <w:marTop w:val="0"/>
              <w:marBottom w:val="0"/>
              <w:divBdr>
                <w:top w:val="none" w:sz="0" w:space="0" w:color="auto"/>
                <w:left w:val="none" w:sz="0" w:space="0" w:color="auto"/>
                <w:bottom w:val="none" w:sz="0" w:space="0" w:color="auto"/>
                <w:right w:val="none" w:sz="0" w:space="0" w:color="auto"/>
              </w:divBdr>
            </w:div>
            <w:div w:id="1300309114">
              <w:marLeft w:val="0"/>
              <w:marRight w:val="0"/>
              <w:marTop w:val="0"/>
              <w:marBottom w:val="0"/>
              <w:divBdr>
                <w:top w:val="none" w:sz="0" w:space="0" w:color="auto"/>
                <w:left w:val="none" w:sz="0" w:space="0" w:color="auto"/>
                <w:bottom w:val="none" w:sz="0" w:space="0" w:color="auto"/>
                <w:right w:val="none" w:sz="0" w:space="0" w:color="auto"/>
              </w:divBdr>
            </w:div>
            <w:div w:id="2139908496">
              <w:marLeft w:val="0"/>
              <w:marRight w:val="0"/>
              <w:marTop w:val="0"/>
              <w:marBottom w:val="0"/>
              <w:divBdr>
                <w:top w:val="none" w:sz="0" w:space="0" w:color="auto"/>
                <w:left w:val="none" w:sz="0" w:space="0" w:color="auto"/>
                <w:bottom w:val="none" w:sz="0" w:space="0" w:color="auto"/>
                <w:right w:val="none" w:sz="0" w:space="0" w:color="auto"/>
              </w:divBdr>
            </w:div>
            <w:div w:id="1763332590">
              <w:marLeft w:val="0"/>
              <w:marRight w:val="0"/>
              <w:marTop w:val="0"/>
              <w:marBottom w:val="0"/>
              <w:divBdr>
                <w:top w:val="none" w:sz="0" w:space="0" w:color="auto"/>
                <w:left w:val="none" w:sz="0" w:space="0" w:color="auto"/>
                <w:bottom w:val="none" w:sz="0" w:space="0" w:color="auto"/>
                <w:right w:val="none" w:sz="0" w:space="0" w:color="auto"/>
              </w:divBdr>
            </w:div>
            <w:div w:id="1204294115">
              <w:marLeft w:val="0"/>
              <w:marRight w:val="0"/>
              <w:marTop w:val="0"/>
              <w:marBottom w:val="0"/>
              <w:divBdr>
                <w:top w:val="none" w:sz="0" w:space="0" w:color="auto"/>
                <w:left w:val="none" w:sz="0" w:space="0" w:color="auto"/>
                <w:bottom w:val="none" w:sz="0" w:space="0" w:color="auto"/>
                <w:right w:val="none" w:sz="0" w:space="0" w:color="auto"/>
              </w:divBdr>
            </w:div>
            <w:div w:id="811211642">
              <w:marLeft w:val="0"/>
              <w:marRight w:val="0"/>
              <w:marTop w:val="0"/>
              <w:marBottom w:val="0"/>
              <w:divBdr>
                <w:top w:val="none" w:sz="0" w:space="0" w:color="auto"/>
                <w:left w:val="none" w:sz="0" w:space="0" w:color="auto"/>
                <w:bottom w:val="none" w:sz="0" w:space="0" w:color="auto"/>
                <w:right w:val="none" w:sz="0" w:space="0" w:color="auto"/>
              </w:divBdr>
            </w:div>
            <w:div w:id="781613024">
              <w:marLeft w:val="0"/>
              <w:marRight w:val="0"/>
              <w:marTop w:val="0"/>
              <w:marBottom w:val="0"/>
              <w:divBdr>
                <w:top w:val="none" w:sz="0" w:space="0" w:color="auto"/>
                <w:left w:val="none" w:sz="0" w:space="0" w:color="auto"/>
                <w:bottom w:val="none" w:sz="0" w:space="0" w:color="auto"/>
                <w:right w:val="none" w:sz="0" w:space="0" w:color="auto"/>
              </w:divBdr>
            </w:div>
            <w:div w:id="2126266837">
              <w:marLeft w:val="0"/>
              <w:marRight w:val="0"/>
              <w:marTop w:val="0"/>
              <w:marBottom w:val="0"/>
              <w:divBdr>
                <w:top w:val="none" w:sz="0" w:space="0" w:color="auto"/>
                <w:left w:val="none" w:sz="0" w:space="0" w:color="auto"/>
                <w:bottom w:val="none" w:sz="0" w:space="0" w:color="auto"/>
                <w:right w:val="none" w:sz="0" w:space="0" w:color="auto"/>
              </w:divBdr>
            </w:div>
            <w:div w:id="908271612">
              <w:marLeft w:val="0"/>
              <w:marRight w:val="0"/>
              <w:marTop w:val="0"/>
              <w:marBottom w:val="0"/>
              <w:divBdr>
                <w:top w:val="none" w:sz="0" w:space="0" w:color="auto"/>
                <w:left w:val="none" w:sz="0" w:space="0" w:color="auto"/>
                <w:bottom w:val="none" w:sz="0" w:space="0" w:color="auto"/>
                <w:right w:val="none" w:sz="0" w:space="0" w:color="auto"/>
              </w:divBdr>
            </w:div>
            <w:div w:id="88627525">
              <w:marLeft w:val="0"/>
              <w:marRight w:val="0"/>
              <w:marTop w:val="0"/>
              <w:marBottom w:val="0"/>
              <w:divBdr>
                <w:top w:val="none" w:sz="0" w:space="0" w:color="auto"/>
                <w:left w:val="none" w:sz="0" w:space="0" w:color="auto"/>
                <w:bottom w:val="none" w:sz="0" w:space="0" w:color="auto"/>
                <w:right w:val="none" w:sz="0" w:space="0" w:color="auto"/>
              </w:divBdr>
            </w:div>
            <w:div w:id="1048607084">
              <w:marLeft w:val="0"/>
              <w:marRight w:val="0"/>
              <w:marTop w:val="0"/>
              <w:marBottom w:val="0"/>
              <w:divBdr>
                <w:top w:val="none" w:sz="0" w:space="0" w:color="auto"/>
                <w:left w:val="none" w:sz="0" w:space="0" w:color="auto"/>
                <w:bottom w:val="none" w:sz="0" w:space="0" w:color="auto"/>
                <w:right w:val="none" w:sz="0" w:space="0" w:color="auto"/>
              </w:divBdr>
            </w:div>
            <w:div w:id="1077631206">
              <w:marLeft w:val="0"/>
              <w:marRight w:val="0"/>
              <w:marTop w:val="0"/>
              <w:marBottom w:val="0"/>
              <w:divBdr>
                <w:top w:val="none" w:sz="0" w:space="0" w:color="auto"/>
                <w:left w:val="none" w:sz="0" w:space="0" w:color="auto"/>
                <w:bottom w:val="none" w:sz="0" w:space="0" w:color="auto"/>
                <w:right w:val="none" w:sz="0" w:space="0" w:color="auto"/>
              </w:divBdr>
            </w:div>
            <w:div w:id="6245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4307">
      <w:bodyDiv w:val="1"/>
      <w:marLeft w:val="0"/>
      <w:marRight w:val="0"/>
      <w:marTop w:val="0"/>
      <w:marBottom w:val="0"/>
      <w:divBdr>
        <w:top w:val="none" w:sz="0" w:space="0" w:color="auto"/>
        <w:left w:val="none" w:sz="0" w:space="0" w:color="auto"/>
        <w:bottom w:val="none" w:sz="0" w:space="0" w:color="auto"/>
        <w:right w:val="none" w:sz="0" w:space="0" w:color="auto"/>
      </w:divBdr>
      <w:divsChild>
        <w:div w:id="1602452728">
          <w:marLeft w:val="0"/>
          <w:marRight w:val="0"/>
          <w:marTop w:val="0"/>
          <w:marBottom w:val="0"/>
          <w:divBdr>
            <w:top w:val="none" w:sz="0" w:space="0" w:color="auto"/>
            <w:left w:val="none" w:sz="0" w:space="0" w:color="auto"/>
            <w:bottom w:val="none" w:sz="0" w:space="0" w:color="auto"/>
            <w:right w:val="none" w:sz="0" w:space="0" w:color="auto"/>
          </w:divBdr>
          <w:divsChild>
            <w:div w:id="1573731385">
              <w:marLeft w:val="0"/>
              <w:marRight w:val="0"/>
              <w:marTop w:val="0"/>
              <w:marBottom w:val="0"/>
              <w:divBdr>
                <w:top w:val="none" w:sz="0" w:space="0" w:color="auto"/>
                <w:left w:val="none" w:sz="0" w:space="0" w:color="auto"/>
                <w:bottom w:val="none" w:sz="0" w:space="0" w:color="auto"/>
                <w:right w:val="none" w:sz="0" w:space="0" w:color="auto"/>
              </w:divBdr>
            </w:div>
            <w:div w:id="2093619483">
              <w:marLeft w:val="0"/>
              <w:marRight w:val="0"/>
              <w:marTop w:val="0"/>
              <w:marBottom w:val="0"/>
              <w:divBdr>
                <w:top w:val="none" w:sz="0" w:space="0" w:color="auto"/>
                <w:left w:val="none" w:sz="0" w:space="0" w:color="auto"/>
                <w:bottom w:val="none" w:sz="0" w:space="0" w:color="auto"/>
                <w:right w:val="none" w:sz="0" w:space="0" w:color="auto"/>
              </w:divBdr>
            </w:div>
            <w:div w:id="693581880">
              <w:marLeft w:val="0"/>
              <w:marRight w:val="0"/>
              <w:marTop w:val="0"/>
              <w:marBottom w:val="0"/>
              <w:divBdr>
                <w:top w:val="none" w:sz="0" w:space="0" w:color="auto"/>
                <w:left w:val="none" w:sz="0" w:space="0" w:color="auto"/>
                <w:bottom w:val="none" w:sz="0" w:space="0" w:color="auto"/>
                <w:right w:val="none" w:sz="0" w:space="0" w:color="auto"/>
              </w:divBdr>
            </w:div>
            <w:div w:id="1602487064">
              <w:marLeft w:val="0"/>
              <w:marRight w:val="0"/>
              <w:marTop w:val="0"/>
              <w:marBottom w:val="0"/>
              <w:divBdr>
                <w:top w:val="none" w:sz="0" w:space="0" w:color="auto"/>
                <w:left w:val="none" w:sz="0" w:space="0" w:color="auto"/>
                <w:bottom w:val="none" w:sz="0" w:space="0" w:color="auto"/>
                <w:right w:val="none" w:sz="0" w:space="0" w:color="auto"/>
              </w:divBdr>
            </w:div>
            <w:div w:id="906769098">
              <w:marLeft w:val="0"/>
              <w:marRight w:val="0"/>
              <w:marTop w:val="0"/>
              <w:marBottom w:val="0"/>
              <w:divBdr>
                <w:top w:val="none" w:sz="0" w:space="0" w:color="auto"/>
                <w:left w:val="none" w:sz="0" w:space="0" w:color="auto"/>
                <w:bottom w:val="none" w:sz="0" w:space="0" w:color="auto"/>
                <w:right w:val="none" w:sz="0" w:space="0" w:color="auto"/>
              </w:divBdr>
            </w:div>
            <w:div w:id="320736368">
              <w:marLeft w:val="0"/>
              <w:marRight w:val="0"/>
              <w:marTop w:val="0"/>
              <w:marBottom w:val="0"/>
              <w:divBdr>
                <w:top w:val="none" w:sz="0" w:space="0" w:color="auto"/>
                <w:left w:val="none" w:sz="0" w:space="0" w:color="auto"/>
                <w:bottom w:val="none" w:sz="0" w:space="0" w:color="auto"/>
                <w:right w:val="none" w:sz="0" w:space="0" w:color="auto"/>
              </w:divBdr>
            </w:div>
            <w:div w:id="962148734">
              <w:marLeft w:val="0"/>
              <w:marRight w:val="0"/>
              <w:marTop w:val="0"/>
              <w:marBottom w:val="0"/>
              <w:divBdr>
                <w:top w:val="none" w:sz="0" w:space="0" w:color="auto"/>
                <w:left w:val="none" w:sz="0" w:space="0" w:color="auto"/>
                <w:bottom w:val="none" w:sz="0" w:space="0" w:color="auto"/>
                <w:right w:val="none" w:sz="0" w:space="0" w:color="auto"/>
              </w:divBdr>
            </w:div>
            <w:div w:id="743528663">
              <w:marLeft w:val="0"/>
              <w:marRight w:val="0"/>
              <w:marTop w:val="0"/>
              <w:marBottom w:val="0"/>
              <w:divBdr>
                <w:top w:val="none" w:sz="0" w:space="0" w:color="auto"/>
                <w:left w:val="none" w:sz="0" w:space="0" w:color="auto"/>
                <w:bottom w:val="none" w:sz="0" w:space="0" w:color="auto"/>
                <w:right w:val="none" w:sz="0" w:space="0" w:color="auto"/>
              </w:divBdr>
            </w:div>
            <w:div w:id="1277130124">
              <w:marLeft w:val="0"/>
              <w:marRight w:val="0"/>
              <w:marTop w:val="0"/>
              <w:marBottom w:val="0"/>
              <w:divBdr>
                <w:top w:val="none" w:sz="0" w:space="0" w:color="auto"/>
                <w:left w:val="none" w:sz="0" w:space="0" w:color="auto"/>
                <w:bottom w:val="none" w:sz="0" w:space="0" w:color="auto"/>
                <w:right w:val="none" w:sz="0" w:space="0" w:color="auto"/>
              </w:divBdr>
            </w:div>
            <w:div w:id="404764360">
              <w:marLeft w:val="0"/>
              <w:marRight w:val="0"/>
              <w:marTop w:val="0"/>
              <w:marBottom w:val="0"/>
              <w:divBdr>
                <w:top w:val="none" w:sz="0" w:space="0" w:color="auto"/>
                <w:left w:val="none" w:sz="0" w:space="0" w:color="auto"/>
                <w:bottom w:val="none" w:sz="0" w:space="0" w:color="auto"/>
                <w:right w:val="none" w:sz="0" w:space="0" w:color="auto"/>
              </w:divBdr>
            </w:div>
            <w:div w:id="1071586604">
              <w:marLeft w:val="0"/>
              <w:marRight w:val="0"/>
              <w:marTop w:val="0"/>
              <w:marBottom w:val="0"/>
              <w:divBdr>
                <w:top w:val="none" w:sz="0" w:space="0" w:color="auto"/>
                <w:left w:val="none" w:sz="0" w:space="0" w:color="auto"/>
                <w:bottom w:val="none" w:sz="0" w:space="0" w:color="auto"/>
                <w:right w:val="none" w:sz="0" w:space="0" w:color="auto"/>
              </w:divBdr>
            </w:div>
            <w:div w:id="964969980">
              <w:marLeft w:val="0"/>
              <w:marRight w:val="0"/>
              <w:marTop w:val="0"/>
              <w:marBottom w:val="0"/>
              <w:divBdr>
                <w:top w:val="none" w:sz="0" w:space="0" w:color="auto"/>
                <w:left w:val="none" w:sz="0" w:space="0" w:color="auto"/>
                <w:bottom w:val="none" w:sz="0" w:space="0" w:color="auto"/>
                <w:right w:val="none" w:sz="0" w:space="0" w:color="auto"/>
              </w:divBdr>
            </w:div>
            <w:div w:id="1670255049">
              <w:marLeft w:val="0"/>
              <w:marRight w:val="0"/>
              <w:marTop w:val="0"/>
              <w:marBottom w:val="0"/>
              <w:divBdr>
                <w:top w:val="none" w:sz="0" w:space="0" w:color="auto"/>
                <w:left w:val="none" w:sz="0" w:space="0" w:color="auto"/>
                <w:bottom w:val="none" w:sz="0" w:space="0" w:color="auto"/>
                <w:right w:val="none" w:sz="0" w:space="0" w:color="auto"/>
              </w:divBdr>
            </w:div>
            <w:div w:id="1700425336">
              <w:marLeft w:val="0"/>
              <w:marRight w:val="0"/>
              <w:marTop w:val="0"/>
              <w:marBottom w:val="0"/>
              <w:divBdr>
                <w:top w:val="none" w:sz="0" w:space="0" w:color="auto"/>
                <w:left w:val="none" w:sz="0" w:space="0" w:color="auto"/>
                <w:bottom w:val="none" w:sz="0" w:space="0" w:color="auto"/>
                <w:right w:val="none" w:sz="0" w:space="0" w:color="auto"/>
              </w:divBdr>
            </w:div>
            <w:div w:id="681010982">
              <w:marLeft w:val="0"/>
              <w:marRight w:val="0"/>
              <w:marTop w:val="0"/>
              <w:marBottom w:val="0"/>
              <w:divBdr>
                <w:top w:val="none" w:sz="0" w:space="0" w:color="auto"/>
                <w:left w:val="none" w:sz="0" w:space="0" w:color="auto"/>
                <w:bottom w:val="none" w:sz="0" w:space="0" w:color="auto"/>
                <w:right w:val="none" w:sz="0" w:space="0" w:color="auto"/>
              </w:divBdr>
            </w:div>
            <w:div w:id="1183129247">
              <w:marLeft w:val="0"/>
              <w:marRight w:val="0"/>
              <w:marTop w:val="0"/>
              <w:marBottom w:val="0"/>
              <w:divBdr>
                <w:top w:val="none" w:sz="0" w:space="0" w:color="auto"/>
                <w:left w:val="none" w:sz="0" w:space="0" w:color="auto"/>
                <w:bottom w:val="none" w:sz="0" w:space="0" w:color="auto"/>
                <w:right w:val="none" w:sz="0" w:space="0" w:color="auto"/>
              </w:divBdr>
            </w:div>
            <w:div w:id="1477867893">
              <w:marLeft w:val="0"/>
              <w:marRight w:val="0"/>
              <w:marTop w:val="0"/>
              <w:marBottom w:val="0"/>
              <w:divBdr>
                <w:top w:val="none" w:sz="0" w:space="0" w:color="auto"/>
                <w:left w:val="none" w:sz="0" w:space="0" w:color="auto"/>
                <w:bottom w:val="none" w:sz="0" w:space="0" w:color="auto"/>
                <w:right w:val="none" w:sz="0" w:space="0" w:color="auto"/>
              </w:divBdr>
            </w:div>
            <w:div w:id="679241404">
              <w:marLeft w:val="0"/>
              <w:marRight w:val="0"/>
              <w:marTop w:val="0"/>
              <w:marBottom w:val="0"/>
              <w:divBdr>
                <w:top w:val="none" w:sz="0" w:space="0" w:color="auto"/>
                <w:left w:val="none" w:sz="0" w:space="0" w:color="auto"/>
                <w:bottom w:val="none" w:sz="0" w:space="0" w:color="auto"/>
                <w:right w:val="none" w:sz="0" w:space="0" w:color="auto"/>
              </w:divBdr>
            </w:div>
            <w:div w:id="1452045942">
              <w:marLeft w:val="0"/>
              <w:marRight w:val="0"/>
              <w:marTop w:val="0"/>
              <w:marBottom w:val="0"/>
              <w:divBdr>
                <w:top w:val="none" w:sz="0" w:space="0" w:color="auto"/>
                <w:left w:val="none" w:sz="0" w:space="0" w:color="auto"/>
                <w:bottom w:val="none" w:sz="0" w:space="0" w:color="auto"/>
                <w:right w:val="none" w:sz="0" w:space="0" w:color="auto"/>
              </w:divBdr>
            </w:div>
            <w:div w:id="1186292793">
              <w:marLeft w:val="0"/>
              <w:marRight w:val="0"/>
              <w:marTop w:val="0"/>
              <w:marBottom w:val="0"/>
              <w:divBdr>
                <w:top w:val="none" w:sz="0" w:space="0" w:color="auto"/>
                <w:left w:val="none" w:sz="0" w:space="0" w:color="auto"/>
                <w:bottom w:val="none" w:sz="0" w:space="0" w:color="auto"/>
                <w:right w:val="none" w:sz="0" w:space="0" w:color="auto"/>
              </w:divBdr>
            </w:div>
            <w:div w:id="2055300841">
              <w:marLeft w:val="0"/>
              <w:marRight w:val="0"/>
              <w:marTop w:val="0"/>
              <w:marBottom w:val="0"/>
              <w:divBdr>
                <w:top w:val="none" w:sz="0" w:space="0" w:color="auto"/>
                <w:left w:val="none" w:sz="0" w:space="0" w:color="auto"/>
                <w:bottom w:val="none" w:sz="0" w:space="0" w:color="auto"/>
                <w:right w:val="none" w:sz="0" w:space="0" w:color="auto"/>
              </w:divBdr>
            </w:div>
            <w:div w:id="593133303">
              <w:marLeft w:val="0"/>
              <w:marRight w:val="0"/>
              <w:marTop w:val="0"/>
              <w:marBottom w:val="0"/>
              <w:divBdr>
                <w:top w:val="none" w:sz="0" w:space="0" w:color="auto"/>
                <w:left w:val="none" w:sz="0" w:space="0" w:color="auto"/>
                <w:bottom w:val="none" w:sz="0" w:space="0" w:color="auto"/>
                <w:right w:val="none" w:sz="0" w:space="0" w:color="auto"/>
              </w:divBdr>
            </w:div>
            <w:div w:id="1950893759">
              <w:marLeft w:val="0"/>
              <w:marRight w:val="0"/>
              <w:marTop w:val="0"/>
              <w:marBottom w:val="0"/>
              <w:divBdr>
                <w:top w:val="none" w:sz="0" w:space="0" w:color="auto"/>
                <w:left w:val="none" w:sz="0" w:space="0" w:color="auto"/>
                <w:bottom w:val="none" w:sz="0" w:space="0" w:color="auto"/>
                <w:right w:val="none" w:sz="0" w:space="0" w:color="auto"/>
              </w:divBdr>
            </w:div>
            <w:div w:id="417797794">
              <w:marLeft w:val="0"/>
              <w:marRight w:val="0"/>
              <w:marTop w:val="0"/>
              <w:marBottom w:val="0"/>
              <w:divBdr>
                <w:top w:val="none" w:sz="0" w:space="0" w:color="auto"/>
                <w:left w:val="none" w:sz="0" w:space="0" w:color="auto"/>
                <w:bottom w:val="none" w:sz="0" w:space="0" w:color="auto"/>
                <w:right w:val="none" w:sz="0" w:space="0" w:color="auto"/>
              </w:divBdr>
            </w:div>
            <w:div w:id="1416975824">
              <w:marLeft w:val="0"/>
              <w:marRight w:val="0"/>
              <w:marTop w:val="0"/>
              <w:marBottom w:val="0"/>
              <w:divBdr>
                <w:top w:val="none" w:sz="0" w:space="0" w:color="auto"/>
                <w:left w:val="none" w:sz="0" w:space="0" w:color="auto"/>
                <w:bottom w:val="none" w:sz="0" w:space="0" w:color="auto"/>
                <w:right w:val="none" w:sz="0" w:space="0" w:color="auto"/>
              </w:divBdr>
            </w:div>
            <w:div w:id="631129737">
              <w:marLeft w:val="0"/>
              <w:marRight w:val="0"/>
              <w:marTop w:val="0"/>
              <w:marBottom w:val="0"/>
              <w:divBdr>
                <w:top w:val="none" w:sz="0" w:space="0" w:color="auto"/>
                <w:left w:val="none" w:sz="0" w:space="0" w:color="auto"/>
                <w:bottom w:val="none" w:sz="0" w:space="0" w:color="auto"/>
                <w:right w:val="none" w:sz="0" w:space="0" w:color="auto"/>
              </w:divBdr>
            </w:div>
            <w:div w:id="287198292">
              <w:marLeft w:val="0"/>
              <w:marRight w:val="0"/>
              <w:marTop w:val="0"/>
              <w:marBottom w:val="0"/>
              <w:divBdr>
                <w:top w:val="none" w:sz="0" w:space="0" w:color="auto"/>
                <w:left w:val="none" w:sz="0" w:space="0" w:color="auto"/>
                <w:bottom w:val="none" w:sz="0" w:space="0" w:color="auto"/>
                <w:right w:val="none" w:sz="0" w:space="0" w:color="auto"/>
              </w:divBdr>
            </w:div>
            <w:div w:id="1266040351">
              <w:marLeft w:val="0"/>
              <w:marRight w:val="0"/>
              <w:marTop w:val="0"/>
              <w:marBottom w:val="0"/>
              <w:divBdr>
                <w:top w:val="none" w:sz="0" w:space="0" w:color="auto"/>
                <w:left w:val="none" w:sz="0" w:space="0" w:color="auto"/>
                <w:bottom w:val="none" w:sz="0" w:space="0" w:color="auto"/>
                <w:right w:val="none" w:sz="0" w:space="0" w:color="auto"/>
              </w:divBdr>
            </w:div>
            <w:div w:id="1199389076">
              <w:marLeft w:val="0"/>
              <w:marRight w:val="0"/>
              <w:marTop w:val="0"/>
              <w:marBottom w:val="0"/>
              <w:divBdr>
                <w:top w:val="none" w:sz="0" w:space="0" w:color="auto"/>
                <w:left w:val="none" w:sz="0" w:space="0" w:color="auto"/>
                <w:bottom w:val="none" w:sz="0" w:space="0" w:color="auto"/>
                <w:right w:val="none" w:sz="0" w:space="0" w:color="auto"/>
              </w:divBdr>
            </w:div>
            <w:div w:id="126320150">
              <w:marLeft w:val="0"/>
              <w:marRight w:val="0"/>
              <w:marTop w:val="0"/>
              <w:marBottom w:val="0"/>
              <w:divBdr>
                <w:top w:val="none" w:sz="0" w:space="0" w:color="auto"/>
                <w:left w:val="none" w:sz="0" w:space="0" w:color="auto"/>
                <w:bottom w:val="none" w:sz="0" w:space="0" w:color="auto"/>
                <w:right w:val="none" w:sz="0" w:space="0" w:color="auto"/>
              </w:divBdr>
            </w:div>
            <w:div w:id="1067190166">
              <w:marLeft w:val="0"/>
              <w:marRight w:val="0"/>
              <w:marTop w:val="0"/>
              <w:marBottom w:val="0"/>
              <w:divBdr>
                <w:top w:val="none" w:sz="0" w:space="0" w:color="auto"/>
                <w:left w:val="none" w:sz="0" w:space="0" w:color="auto"/>
                <w:bottom w:val="none" w:sz="0" w:space="0" w:color="auto"/>
                <w:right w:val="none" w:sz="0" w:space="0" w:color="auto"/>
              </w:divBdr>
            </w:div>
            <w:div w:id="461652824">
              <w:marLeft w:val="0"/>
              <w:marRight w:val="0"/>
              <w:marTop w:val="0"/>
              <w:marBottom w:val="0"/>
              <w:divBdr>
                <w:top w:val="none" w:sz="0" w:space="0" w:color="auto"/>
                <w:left w:val="none" w:sz="0" w:space="0" w:color="auto"/>
                <w:bottom w:val="none" w:sz="0" w:space="0" w:color="auto"/>
                <w:right w:val="none" w:sz="0" w:space="0" w:color="auto"/>
              </w:divBdr>
            </w:div>
            <w:div w:id="611745019">
              <w:marLeft w:val="0"/>
              <w:marRight w:val="0"/>
              <w:marTop w:val="0"/>
              <w:marBottom w:val="0"/>
              <w:divBdr>
                <w:top w:val="none" w:sz="0" w:space="0" w:color="auto"/>
                <w:left w:val="none" w:sz="0" w:space="0" w:color="auto"/>
                <w:bottom w:val="none" w:sz="0" w:space="0" w:color="auto"/>
                <w:right w:val="none" w:sz="0" w:space="0" w:color="auto"/>
              </w:divBdr>
            </w:div>
            <w:div w:id="1204753653">
              <w:marLeft w:val="0"/>
              <w:marRight w:val="0"/>
              <w:marTop w:val="0"/>
              <w:marBottom w:val="0"/>
              <w:divBdr>
                <w:top w:val="none" w:sz="0" w:space="0" w:color="auto"/>
                <w:left w:val="none" w:sz="0" w:space="0" w:color="auto"/>
                <w:bottom w:val="none" w:sz="0" w:space="0" w:color="auto"/>
                <w:right w:val="none" w:sz="0" w:space="0" w:color="auto"/>
              </w:divBdr>
            </w:div>
            <w:div w:id="257837335">
              <w:marLeft w:val="0"/>
              <w:marRight w:val="0"/>
              <w:marTop w:val="0"/>
              <w:marBottom w:val="0"/>
              <w:divBdr>
                <w:top w:val="none" w:sz="0" w:space="0" w:color="auto"/>
                <w:left w:val="none" w:sz="0" w:space="0" w:color="auto"/>
                <w:bottom w:val="none" w:sz="0" w:space="0" w:color="auto"/>
                <w:right w:val="none" w:sz="0" w:space="0" w:color="auto"/>
              </w:divBdr>
            </w:div>
            <w:div w:id="297300398">
              <w:marLeft w:val="0"/>
              <w:marRight w:val="0"/>
              <w:marTop w:val="0"/>
              <w:marBottom w:val="0"/>
              <w:divBdr>
                <w:top w:val="none" w:sz="0" w:space="0" w:color="auto"/>
                <w:left w:val="none" w:sz="0" w:space="0" w:color="auto"/>
                <w:bottom w:val="none" w:sz="0" w:space="0" w:color="auto"/>
                <w:right w:val="none" w:sz="0" w:space="0" w:color="auto"/>
              </w:divBdr>
            </w:div>
            <w:div w:id="1147287324">
              <w:marLeft w:val="0"/>
              <w:marRight w:val="0"/>
              <w:marTop w:val="0"/>
              <w:marBottom w:val="0"/>
              <w:divBdr>
                <w:top w:val="none" w:sz="0" w:space="0" w:color="auto"/>
                <w:left w:val="none" w:sz="0" w:space="0" w:color="auto"/>
                <w:bottom w:val="none" w:sz="0" w:space="0" w:color="auto"/>
                <w:right w:val="none" w:sz="0" w:space="0" w:color="auto"/>
              </w:divBdr>
            </w:div>
            <w:div w:id="889463362">
              <w:marLeft w:val="0"/>
              <w:marRight w:val="0"/>
              <w:marTop w:val="0"/>
              <w:marBottom w:val="0"/>
              <w:divBdr>
                <w:top w:val="none" w:sz="0" w:space="0" w:color="auto"/>
                <w:left w:val="none" w:sz="0" w:space="0" w:color="auto"/>
                <w:bottom w:val="none" w:sz="0" w:space="0" w:color="auto"/>
                <w:right w:val="none" w:sz="0" w:space="0" w:color="auto"/>
              </w:divBdr>
            </w:div>
            <w:div w:id="1135370892">
              <w:marLeft w:val="0"/>
              <w:marRight w:val="0"/>
              <w:marTop w:val="0"/>
              <w:marBottom w:val="0"/>
              <w:divBdr>
                <w:top w:val="none" w:sz="0" w:space="0" w:color="auto"/>
                <w:left w:val="none" w:sz="0" w:space="0" w:color="auto"/>
                <w:bottom w:val="none" w:sz="0" w:space="0" w:color="auto"/>
                <w:right w:val="none" w:sz="0" w:space="0" w:color="auto"/>
              </w:divBdr>
            </w:div>
            <w:div w:id="1198935410">
              <w:marLeft w:val="0"/>
              <w:marRight w:val="0"/>
              <w:marTop w:val="0"/>
              <w:marBottom w:val="0"/>
              <w:divBdr>
                <w:top w:val="none" w:sz="0" w:space="0" w:color="auto"/>
                <w:left w:val="none" w:sz="0" w:space="0" w:color="auto"/>
                <w:bottom w:val="none" w:sz="0" w:space="0" w:color="auto"/>
                <w:right w:val="none" w:sz="0" w:space="0" w:color="auto"/>
              </w:divBdr>
            </w:div>
            <w:div w:id="482551911">
              <w:marLeft w:val="0"/>
              <w:marRight w:val="0"/>
              <w:marTop w:val="0"/>
              <w:marBottom w:val="0"/>
              <w:divBdr>
                <w:top w:val="none" w:sz="0" w:space="0" w:color="auto"/>
                <w:left w:val="none" w:sz="0" w:space="0" w:color="auto"/>
                <w:bottom w:val="none" w:sz="0" w:space="0" w:color="auto"/>
                <w:right w:val="none" w:sz="0" w:space="0" w:color="auto"/>
              </w:divBdr>
            </w:div>
            <w:div w:id="375470802">
              <w:marLeft w:val="0"/>
              <w:marRight w:val="0"/>
              <w:marTop w:val="0"/>
              <w:marBottom w:val="0"/>
              <w:divBdr>
                <w:top w:val="none" w:sz="0" w:space="0" w:color="auto"/>
                <w:left w:val="none" w:sz="0" w:space="0" w:color="auto"/>
                <w:bottom w:val="none" w:sz="0" w:space="0" w:color="auto"/>
                <w:right w:val="none" w:sz="0" w:space="0" w:color="auto"/>
              </w:divBdr>
            </w:div>
            <w:div w:id="570387441">
              <w:marLeft w:val="0"/>
              <w:marRight w:val="0"/>
              <w:marTop w:val="0"/>
              <w:marBottom w:val="0"/>
              <w:divBdr>
                <w:top w:val="none" w:sz="0" w:space="0" w:color="auto"/>
                <w:left w:val="none" w:sz="0" w:space="0" w:color="auto"/>
                <w:bottom w:val="none" w:sz="0" w:space="0" w:color="auto"/>
                <w:right w:val="none" w:sz="0" w:space="0" w:color="auto"/>
              </w:divBdr>
            </w:div>
            <w:div w:id="797333535">
              <w:marLeft w:val="0"/>
              <w:marRight w:val="0"/>
              <w:marTop w:val="0"/>
              <w:marBottom w:val="0"/>
              <w:divBdr>
                <w:top w:val="none" w:sz="0" w:space="0" w:color="auto"/>
                <w:left w:val="none" w:sz="0" w:space="0" w:color="auto"/>
                <w:bottom w:val="none" w:sz="0" w:space="0" w:color="auto"/>
                <w:right w:val="none" w:sz="0" w:space="0" w:color="auto"/>
              </w:divBdr>
            </w:div>
            <w:div w:id="1125391020">
              <w:marLeft w:val="0"/>
              <w:marRight w:val="0"/>
              <w:marTop w:val="0"/>
              <w:marBottom w:val="0"/>
              <w:divBdr>
                <w:top w:val="none" w:sz="0" w:space="0" w:color="auto"/>
                <w:left w:val="none" w:sz="0" w:space="0" w:color="auto"/>
                <w:bottom w:val="none" w:sz="0" w:space="0" w:color="auto"/>
                <w:right w:val="none" w:sz="0" w:space="0" w:color="auto"/>
              </w:divBdr>
            </w:div>
            <w:div w:id="1423448076">
              <w:marLeft w:val="0"/>
              <w:marRight w:val="0"/>
              <w:marTop w:val="0"/>
              <w:marBottom w:val="0"/>
              <w:divBdr>
                <w:top w:val="none" w:sz="0" w:space="0" w:color="auto"/>
                <w:left w:val="none" w:sz="0" w:space="0" w:color="auto"/>
                <w:bottom w:val="none" w:sz="0" w:space="0" w:color="auto"/>
                <w:right w:val="none" w:sz="0" w:space="0" w:color="auto"/>
              </w:divBdr>
            </w:div>
            <w:div w:id="582229412">
              <w:marLeft w:val="0"/>
              <w:marRight w:val="0"/>
              <w:marTop w:val="0"/>
              <w:marBottom w:val="0"/>
              <w:divBdr>
                <w:top w:val="none" w:sz="0" w:space="0" w:color="auto"/>
                <w:left w:val="none" w:sz="0" w:space="0" w:color="auto"/>
                <w:bottom w:val="none" w:sz="0" w:space="0" w:color="auto"/>
                <w:right w:val="none" w:sz="0" w:space="0" w:color="auto"/>
              </w:divBdr>
            </w:div>
            <w:div w:id="997806573">
              <w:marLeft w:val="0"/>
              <w:marRight w:val="0"/>
              <w:marTop w:val="0"/>
              <w:marBottom w:val="0"/>
              <w:divBdr>
                <w:top w:val="none" w:sz="0" w:space="0" w:color="auto"/>
                <w:left w:val="none" w:sz="0" w:space="0" w:color="auto"/>
                <w:bottom w:val="none" w:sz="0" w:space="0" w:color="auto"/>
                <w:right w:val="none" w:sz="0" w:space="0" w:color="auto"/>
              </w:divBdr>
            </w:div>
            <w:div w:id="141050087">
              <w:marLeft w:val="0"/>
              <w:marRight w:val="0"/>
              <w:marTop w:val="0"/>
              <w:marBottom w:val="0"/>
              <w:divBdr>
                <w:top w:val="none" w:sz="0" w:space="0" w:color="auto"/>
                <w:left w:val="none" w:sz="0" w:space="0" w:color="auto"/>
                <w:bottom w:val="none" w:sz="0" w:space="0" w:color="auto"/>
                <w:right w:val="none" w:sz="0" w:space="0" w:color="auto"/>
              </w:divBdr>
            </w:div>
            <w:div w:id="164251108">
              <w:marLeft w:val="0"/>
              <w:marRight w:val="0"/>
              <w:marTop w:val="0"/>
              <w:marBottom w:val="0"/>
              <w:divBdr>
                <w:top w:val="none" w:sz="0" w:space="0" w:color="auto"/>
                <w:left w:val="none" w:sz="0" w:space="0" w:color="auto"/>
                <w:bottom w:val="none" w:sz="0" w:space="0" w:color="auto"/>
                <w:right w:val="none" w:sz="0" w:space="0" w:color="auto"/>
              </w:divBdr>
            </w:div>
            <w:div w:id="1387878394">
              <w:marLeft w:val="0"/>
              <w:marRight w:val="0"/>
              <w:marTop w:val="0"/>
              <w:marBottom w:val="0"/>
              <w:divBdr>
                <w:top w:val="none" w:sz="0" w:space="0" w:color="auto"/>
                <w:left w:val="none" w:sz="0" w:space="0" w:color="auto"/>
                <w:bottom w:val="none" w:sz="0" w:space="0" w:color="auto"/>
                <w:right w:val="none" w:sz="0" w:space="0" w:color="auto"/>
              </w:divBdr>
            </w:div>
            <w:div w:id="817188017">
              <w:marLeft w:val="0"/>
              <w:marRight w:val="0"/>
              <w:marTop w:val="0"/>
              <w:marBottom w:val="0"/>
              <w:divBdr>
                <w:top w:val="none" w:sz="0" w:space="0" w:color="auto"/>
                <w:left w:val="none" w:sz="0" w:space="0" w:color="auto"/>
                <w:bottom w:val="none" w:sz="0" w:space="0" w:color="auto"/>
                <w:right w:val="none" w:sz="0" w:space="0" w:color="auto"/>
              </w:divBdr>
            </w:div>
            <w:div w:id="1374114608">
              <w:marLeft w:val="0"/>
              <w:marRight w:val="0"/>
              <w:marTop w:val="0"/>
              <w:marBottom w:val="0"/>
              <w:divBdr>
                <w:top w:val="none" w:sz="0" w:space="0" w:color="auto"/>
                <w:left w:val="none" w:sz="0" w:space="0" w:color="auto"/>
                <w:bottom w:val="none" w:sz="0" w:space="0" w:color="auto"/>
                <w:right w:val="none" w:sz="0" w:space="0" w:color="auto"/>
              </w:divBdr>
            </w:div>
            <w:div w:id="2093309794">
              <w:marLeft w:val="0"/>
              <w:marRight w:val="0"/>
              <w:marTop w:val="0"/>
              <w:marBottom w:val="0"/>
              <w:divBdr>
                <w:top w:val="none" w:sz="0" w:space="0" w:color="auto"/>
                <w:left w:val="none" w:sz="0" w:space="0" w:color="auto"/>
                <w:bottom w:val="none" w:sz="0" w:space="0" w:color="auto"/>
                <w:right w:val="none" w:sz="0" w:space="0" w:color="auto"/>
              </w:divBdr>
            </w:div>
            <w:div w:id="1456560049">
              <w:marLeft w:val="0"/>
              <w:marRight w:val="0"/>
              <w:marTop w:val="0"/>
              <w:marBottom w:val="0"/>
              <w:divBdr>
                <w:top w:val="none" w:sz="0" w:space="0" w:color="auto"/>
                <w:left w:val="none" w:sz="0" w:space="0" w:color="auto"/>
                <w:bottom w:val="none" w:sz="0" w:space="0" w:color="auto"/>
                <w:right w:val="none" w:sz="0" w:space="0" w:color="auto"/>
              </w:divBdr>
            </w:div>
            <w:div w:id="958494795">
              <w:marLeft w:val="0"/>
              <w:marRight w:val="0"/>
              <w:marTop w:val="0"/>
              <w:marBottom w:val="0"/>
              <w:divBdr>
                <w:top w:val="none" w:sz="0" w:space="0" w:color="auto"/>
                <w:left w:val="none" w:sz="0" w:space="0" w:color="auto"/>
                <w:bottom w:val="none" w:sz="0" w:space="0" w:color="auto"/>
                <w:right w:val="none" w:sz="0" w:space="0" w:color="auto"/>
              </w:divBdr>
            </w:div>
            <w:div w:id="2120832738">
              <w:marLeft w:val="0"/>
              <w:marRight w:val="0"/>
              <w:marTop w:val="0"/>
              <w:marBottom w:val="0"/>
              <w:divBdr>
                <w:top w:val="none" w:sz="0" w:space="0" w:color="auto"/>
                <w:left w:val="none" w:sz="0" w:space="0" w:color="auto"/>
                <w:bottom w:val="none" w:sz="0" w:space="0" w:color="auto"/>
                <w:right w:val="none" w:sz="0" w:space="0" w:color="auto"/>
              </w:divBdr>
            </w:div>
            <w:div w:id="923145221">
              <w:marLeft w:val="0"/>
              <w:marRight w:val="0"/>
              <w:marTop w:val="0"/>
              <w:marBottom w:val="0"/>
              <w:divBdr>
                <w:top w:val="none" w:sz="0" w:space="0" w:color="auto"/>
                <w:left w:val="none" w:sz="0" w:space="0" w:color="auto"/>
                <w:bottom w:val="none" w:sz="0" w:space="0" w:color="auto"/>
                <w:right w:val="none" w:sz="0" w:space="0" w:color="auto"/>
              </w:divBdr>
            </w:div>
            <w:div w:id="196358577">
              <w:marLeft w:val="0"/>
              <w:marRight w:val="0"/>
              <w:marTop w:val="0"/>
              <w:marBottom w:val="0"/>
              <w:divBdr>
                <w:top w:val="none" w:sz="0" w:space="0" w:color="auto"/>
                <w:left w:val="none" w:sz="0" w:space="0" w:color="auto"/>
                <w:bottom w:val="none" w:sz="0" w:space="0" w:color="auto"/>
                <w:right w:val="none" w:sz="0" w:space="0" w:color="auto"/>
              </w:divBdr>
            </w:div>
            <w:div w:id="1680738068">
              <w:marLeft w:val="0"/>
              <w:marRight w:val="0"/>
              <w:marTop w:val="0"/>
              <w:marBottom w:val="0"/>
              <w:divBdr>
                <w:top w:val="none" w:sz="0" w:space="0" w:color="auto"/>
                <w:left w:val="none" w:sz="0" w:space="0" w:color="auto"/>
                <w:bottom w:val="none" w:sz="0" w:space="0" w:color="auto"/>
                <w:right w:val="none" w:sz="0" w:space="0" w:color="auto"/>
              </w:divBdr>
            </w:div>
            <w:div w:id="172959986">
              <w:marLeft w:val="0"/>
              <w:marRight w:val="0"/>
              <w:marTop w:val="0"/>
              <w:marBottom w:val="0"/>
              <w:divBdr>
                <w:top w:val="none" w:sz="0" w:space="0" w:color="auto"/>
                <w:left w:val="none" w:sz="0" w:space="0" w:color="auto"/>
                <w:bottom w:val="none" w:sz="0" w:space="0" w:color="auto"/>
                <w:right w:val="none" w:sz="0" w:space="0" w:color="auto"/>
              </w:divBdr>
            </w:div>
            <w:div w:id="1367637534">
              <w:marLeft w:val="0"/>
              <w:marRight w:val="0"/>
              <w:marTop w:val="0"/>
              <w:marBottom w:val="0"/>
              <w:divBdr>
                <w:top w:val="none" w:sz="0" w:space="0" w:color="auto"/>
                <w:left w:val="none" w:sz="0" w:space="0" w:color="auto"/>
                <w:bottom w:val="none" w:sz="0" w:space="0" w:color="auto"/>
                <w:right w:val="none" w:sz="0" w:space="0" w:color="auto"/>
              </w:divBdr>
            </w:div>
            <w:div w:id="91971950">
              <w:marLeft w:val="0"/>
              <w:marRight w:val="0"/>
              <w:marTop w:val="0"/>
              <w:marBottom w:val="0"/>
              <w:divBdr>
                <w:top w:val="none" w:sz="0" w:space="0" w:color="auto"/>
                <w:left w:val="none" w:sz="0" w:space="0" w:color="auto"/>
                <w:bottom w:val="none" w:sz="0" w:space="0" w:color="auto"/>
                <w:right w:val="none" w:sz="0" w:space="0" w:color="auto"/>
              </w:divBdr>
            </w:div>
            <w:div w:id="1859196129">
              <w:marLeft w:val="0"/>
              <w:marRight w:val="0"/>
              <w:marTop w:val="0"/>
              <w:marBottom w:val="0"/>
              <w:divBdr>
                <w:top w:val="none" w:sz="0" w:space="0" w:color="auto"/>
                <w:left w:val="none" w:sz="0" w:space="0" w:color="auto"/>
                <w:bottom w:val="none" w:sz="0" w:space="0" w:color="auto"/>
                <w:right w:val="none" w:sz="0" w:space="0" w:color="auto"/>
              </w:divBdr>
            </w:div>
            <w:div w:id="36635794">
              <w:marLeft w:val="0"/>
              <w:marRight w:val="0"/>
              <w:marTop w:val="0"/>
              <w:marBottom w:val="0"/>
              <w:divBdr>
                <w:top w:val="none" w:sz="0" w:space="0" w:color="auto"/>
                <w:left w:val="none" w:sz="0" w:space="0" w:color="auto"/>
                <w:bottom w:val="none" w:sz="0" w:space="0" w:color="auto"/>
                <w:right w:val="none" w:sz="0" w:space="0" w:color="auto"/>
              </w:divBdr>
            </w:div>
            <w:div w:id="1300376661">
              <w:marLeft w:val="0"/>
              <w:marRight w:val="0"/>
              <w:marTop w:val="0"/>
              <w:marBottom w:val="0"/>
              <w:divBdr>
                <w:top w:val="none" w:sz="0" w:space="0" w:color="auto"/>
                <w:left w:val="none" w:sz="0" w:space="0" w:color="auto"/>
                <w:bottom w:val="none" w:sz="0" w:space="0" w:color="auto"/>
                <w:right w:val="none" w:sz="0" w:space="0" w:color="auto"/>
              </w:divBdr>
            </w:div>
            <w:div w:id="1332175866">
              <w:marLeft w:val="0"/>
              <w:marRight w:val="0"/>
              <w:marTop w:val="0"/>
              <w:marBottom w:val="0"/>
              <w:divBdr>
                <w:top w:val="none" w:sz="0" w:space="0" w:color="auto"/>
                <w:left w:val="none" w:sz="0" w:space="0" w:color="auto"/>
                <w:bottom w:val="none" w:sz="0" w:space="0" w:color="auto"/>
                <w:right w:val="none" w:sz="0" w:space="0" w:color="auto"/>
              </w:divBdr>
            </w:div>
            <w:div w:id="106316771">
              <w:marLeft w:val="0"/>
              <w:marRight w:val="0"/>
              <w:marTop w:val="0"/>
              <w:marBottom w:val="0"/>
              <w:divBdr>
                <w:top w:val="none" w:sz="0" w:space="0" w:color="auto"/>
                <w:left w:val="none" w:sz="0" w:space="0" w:color="auto"/>
                <w:bottom w:val="none" w:sz="0" w:space="0" w:color="auto"/>
                <w:right w:val="none" w:sz="0" w:space="0" w:color="auto"/>
              </w:divBdr>
            </w:div>
            <w:div w:id="2050884029">
              <w:marLeft w:val="0"/>
              <w:marRight w:val="0"/>
              <w:marTop w:val="0"/>
              <w:marBottom w:val="0"/>
              <w:divBdr>
                <w:top w:val="none" w:sz="0" w:space="0" w:color="auto"/>
                <w:left w:val="none" w:sz="0" w:space="0" w:color="auto"/>
                <w:bottom w:val="none" w:sz="0" w:space="0" w:color="auto"/>
                <w:right w:val="none" w:sz="0" w:space="0" w:color="auto"/>
              </w:divBdr>
            </w:div>
            <w:div w:id="1125738772">
              <w:marLeft w:val="0"/>
              <w:marRight w:val="0"/>
              <w:marTop w:val="0"/>
              <w:marBottom w:val="0"/>
              <w:divBdr>
                <w:top w:val="none" w:sz="0" w:space="0" w:color="auto"/>
                <w:left w:val="none" w:sz="0" w:space="0" w:color="auto"/>
                <w:bottom w:val="none" w:sz="0" w:space="0" w:color="auto"/>
                <w:right w:val="none" w:sz="0" w:space="0" w:color="auto"/>
              </w:divBdr>
            </w:div>
            <w:div w:id="1583948429">
              <w:marLeft w:val="0"/>
              <w:marRight w:val="0"/>
              <w:marTop w:val="0"/>
              <w:marBottom w:val="0"/>
              <w:divBdr>
                <w:top w:val="none" w:sz="0" w:space="0" w:color="auto"/>
                <w:left w:val="none" w:sz="0" w:space="0" w:color="auto"/>
                <w:bottom w:val="none" w:sz="0" w:space="0" w:color="auto"/>
                <w:right w:val="none" w:sz="0" w:space="0" w:color="auto"/>
              </w:divBdr>
            </w:div>
            <w:div w:id="460196347">
              <w:marLeft w:val="0"/>
              <w:marRight w:val="0"/>
              <w:marTop w:val="0"/>
              <w:marBottom w:val="0"/>
              <w:divBdr>
                <w:top w:val="none" w:sz="0" w:space="0" w:color="auto"/>
                <w:left w:val="none" w:sz="0" w:space="0" w:color="auto"/>
                <w:bottom w:val="none" w:sz="0" w:space="0" w:color="auto"/>
                <w:right w:val="none" w:sz="0" w:space="0" w:color="auto"/>
              </w:divBdr>
            </w:div>
            <w:div w:id="1815176478">
              <w:marLeft w:val="0"/>
              <w:marRight w:val="0"/>
              <w:marTop w:val="0"/>
              <w:marBottom w:val="0"/>
              <w:divBdr>
                <w:top w:val="none" w:sz="0" w:space="0" w:color="auto"/>
                <w:left w:val="none" w:sz="0" w:space="0" w:color="auto"/>
                <w:bottom w:val="none" w:sz="0" w:space="0" w:color="auto"/>
                <w:right w:val="none" w:sz="0" w:space="0" w:color="auto"/>
              </w:divBdr>
            </w:div>
            <w:div w:id="1459451038">
              <w:marLeft w:val="0"/>
              <w:marRight w:val="0"/>
              <w:marTop w:val="0"/>
              <w:marBottom w:val="0"/>
              <w:divBdr>
                <w:top w:val="none" w:sz="0" w:space="0" w:color="auto"/>
                <w:left w:val="none" w:sz="0" w:space="0" w:color="auto"/>
                <w:bottom w:val="none" w:sz="0" w:space="0" w:color="auto"/>
                <w:right w:val="none" w:sz="0" w:space="0" w:color="auto"/>
              </w:divBdr>
            </w:div>
            <w:div w:id="1890994315">
              <w:marLeft w:val="0"/>
              <w:marRight w:val="0"/>
              <w:marTop w:val="0"/>
              <w:marBottom w:val="0"/>
              <w:divBdr>
                <w:top w:val="none" w:sz="0" w:space="0" w:color="auto"/>
                <w:left w:val="none" w:sz="0" w:space="0" w:color="auto"/>
                <w:bottom w:val="none" w:sz="0" w:space="0" w:color="auto"/>
                <w:right w:val="none" w:sz="0" w:space="0" w:color="auto"/>
              </w:divBdr>
            </w:div>
            <w:div w:id="434248090">
              <w:marLeft w:val="0"/>
              <w:marRight w:val="0"/>
              <w:marTop w:val="0"/>
              <w:marBottom w:val="0"/>
              <w:divBdr>
                <w:top w:val="none" w:sz="0" w:space="0" w:color="auto"/>
                <w:left w:val="none" w:sz="0" w:space="0" w:color="auto"/>
                <w:bottom w:val="none" w:sz="0" w:space="0" w:color="auto"/>
                <w:right w:val="none" w:sz="0" w:space="0" w:color="auto"/>
              </w:divBdr>
            </w:div>
            <w:div w:id="1110205388">
              <w:marLeft w:val="0"/>
              <w:marRight w:val="0"/>
              <w:marTop w:val="0"/>
              <w:marBottom w:val="0"/>
              <w:divBdr>
                <w:top w:val="none" w:sz="0" w:space="0" w:color="auto"/>
                <w:left w:val="none" w:sz="0" w:space="0" w:color="auto"/>
                <w:bottom w:val="none" w:sz="0" w:space="0" w:color="auto"/>
                <w:right w:val="none" w:sz="0" w:space="0" w:color="auto"/>
              </w:divBdr>
            </w:div>
            <w:div w:id="567375866">
              <w:marLeft w:val="0"/>
              <w:marRight w:val="0"/>
              <w:marTop w:val="0"/>
              <w:marBottom w:val="0"/>
              <w:divBdr>
                <w:top w:val="none" w:sz="0" w:space="0" w:color="auto"/>
                <w:left w:val="none" w:sz="0" w:space="0" w:color="auto"/>
                <w:bottom w:val="none" w:sz="0" w:space="0" w:color="auto"/>
                <w:right w:val="none" w:sz="0" w:space="0" w:color="auto"/>
              </w:divBdr>
            </w:div>
            <w:div w:id="1341270585">
              <w:marLeft w:val="0"/>
              <w:marRight w:val="0"/>
              <w:marTop w:val="0"/>
              <w:marBottom w:val="0"/>
              <w:divBdr>
                <w:top w:val="none" w:sz="0" w:space="0" w:color="auto"/>
                <w:left w:val="none" w:sz="0" w:space="0" w:color="auto"/>
                <w:bottom w:val="none" w:sz="0" w:space="0" w:color="auto"/>
                <w:right w:val="none" w:sz="0" w:space="0" w:color="auto"/>
              </w:divBdr>
            </w:div>
            <w:div w:id="1363284031">
              <w:marLeft w:val="0"/>
              <w:marRight w:val="0"/>
              <w:marTop w:val="0"/>
              <w:marBottom w:val="0"/>
              <w:divBdr>
                <w:top w:val="none" w:sz="0" w:space="0" w:color="auto"/>
                <w:left w:val="none" w:sz="0" w:space="0" w:color="auto"/>
                <w:bottom w:val="none" w:sz="0" w:space="0" w:color="auto"/>
                <w:right w:val="none" w:sz="0" w:space="0" w:color="auto"/>
              </w:divBdr>
            </w:div>
            <w:div w:id="1601184078">
              <w:marLeft w:val="0"/>
              <w:marRight w:val="0"/>
              <w:marTop w:val="0"/>
              <w:marBottom w:val="0"/>
              <w:divBdr>
                <w:top w:val="none" w:sz="0" w:space="0" w:color="auto"/>
                <w:left w:val="none" w:sz="0" w:space="0" w:color="auto"/>
                <w:bottom w:val="none" w:sz="0" w:space="0" w:color="auto"/>
                <w:right w:val="none" w:sz="0" w:space="0" w:color="auto"/>
              </w:divBdr>
            </w:div>
            <w:div w:id="964191736">
              <w:marLeft w:val="0"/>
              <w:marRight w:val="0"/>
              <w:marTop w:val="0"/>
              <w:marBottom w:val="0"/>
              <w:divBdr>
                <w:top w:val="none" w:sz="0" w:space="0" w:color="auto"/>
                <w:left w:val="none" w:sz="0" w:space="0" w:color="auto"/>
                <w:bottom w:val="none" w:sz="0" w:space="0" w:color="auto"/>
                <w:right w:val="none" w:sz="0" w:space="0" w:color="auto"/>
              </w:divBdr>
            </w:div>
            <w:div w:id="1904635920">
              <w:marLeft w:val="0"/>
              <w:marRight w:val="0"/>
              <w:marTop w:val="0"/>
              <w:marBottom w:val="0"/>
              <w:divBdr>
                <w:top w:val="none" w:sz="0" w:space="0" w:color="auto"/>
                <w:left w:val="none" w:sz="0" w:space="0" w:color="auto"/>
                <w:bottom w:val="none" w:sz="0" w:space="0" w:color="auto"/>
                <w:right w:val="none" w:sz="0" w:space="0" w:color="auto"/>
              </w:divBdr>
            </w:div>
            <w:div w:id="1322268645">
              <w:marLeft w:val="0"/>
              <w:marRight w:val="0"/>
              <w:marTop w:val="0"/>
              <w:marBottom w:val="0"/>
              <w:divBdr>
                <w:top w:val="none" w:sz="0" w:space="0" w:color="auto"/>
                <w:left w:val="none" w:sz="0" w:space="0" w:color="auto"/>
                <w:bottom w:val="none" w:sz="0" w:space="0" w:color="auto"/>
                <w:right w:val="none" w:sz="0" w:space="0" w:color="auto"/>
              </w:divBdr>
            </w:div>
            <w:div w:id="2008553887">
              <w:marLeft w:val="0"/>
              <w:marRight w:val="0"/>
              <w:marTop w:val="0"/>
              <w:marBottom w:val="0"/>
              <w:divBdr>
                <w:top w:val="none" w:sz="0" w:space="0" w:color="auto"/>
                <w:left w:val="none" w:sz="0" w:space="0" w:color="auto"/>
                <w:bottom w:val="none" w:sz="0" w:space="0" w:color="auto"/>
                <w:right w:val="none" w:sz="0" w:space="0" w:color="auto"/>
              </w:divBdr>
            </w:div>
            <w:div w:id="1920098462">
              <w:marLeft w:val="0"/>
              <w:marRight w:val="0"/>
              <w:marTop w:val="0"/>
              <w:marBottom w:val="0"/>
              <w:divBdr>
                <w:top w:val="none" w:sz="0" w:space="0" w:color="auto"/>
                <w:left w:val="none" w:sz="0" w:space="0" w:color="auto"/>
                <w:bottom w:val="none" w:sz="0" w:space="0" w:color="auto"/>
                <w:right w:val="none" w:sz="0" w:space="0" w:color="auto"/>
              </w:divBdr>
            </w:div>
            <w:div w:id="827788306">
              <w:marLeft w:val="0"/>
              <w:marRight w:val="0"/>
              <w:marTop w:val="0"/>
              <w:marBottom w:val="0"/>
              <w:divBdr>
                <w:top w:val="none" w:sz="0" w:space="0" w:color="auto"/>
                <w:left w:val="none" w:sz="0" w:space="0" w:color="auto"/>
                <w:bottom w:val="none" w:sz="0" w:space="0" w:color="auto"/>
                <w:right w:val="none" w:sz="0" w:space="0" w:color="auto"/>
              </w:divBdr>
            </w:div>
            <w:div w:id="414085753">
              <w:marLeft w:val="0"/>
              <w:marRight w:val="0"/>
              <w:marTop w:val="0"/>
              <w:marBottom w:val="0"/>
              <w:divBdr>
                <w:top w:val="none" w:sz="0" w:space="0" w:color="auto"/>
                <w:left w:val="none" w:sz="0" w:space="0" w:color="auto"/>
                <w:bottom w:val="none" w:sz="0" w:space="0" w:color="auto"/>
                <w:right w:val="none" w:sz="0" w:space="0" w:color="auto"/>
              </w:divBdr>
            </w:div>
            <w:div w:id="749157210">
              <w:marLeft w:val="0"/>
              <w:marRight w:val="0"/>
              <w:marTop w:val="0"/>
              <w:marBottom w:val="0"/>
              <w:divBdr>
                <w:top w:val="none" w:sz="0" w:space="0" w:color="auto"/>
                <w:left w:val="none" w:sz="0" w:space="0" w:color="auto"/>
                <w:bottom w:val="none" w:sz="0" w:space="0" w:color="auto"/>
                <w:right w:val="none" w:sz="0" w:space="0" w:color="auto"/>
              </w:divBdr>
            </w:div>
            <w:div w:id="252664443">
              <w:marLeft w:val="0"/>
              <w:marRight w:val="0"/>
              <w:marTop w:val="0"/>
              <w:marBottom w:val="0"/>
              <w:divBdr>
                <w:top w:val="none" w:sz="0" w:space="0" w:color="auto"/>
                <w:left w:val="none" w:sz="0" w:space="0" w:color="auto"/>
                <w:bottom w:val="none" w:sz="0" w:space="0" w:color="auto"/>
                <w:right w:val="none" w:sz="0" w:space="0" w:color="auto"/>
              </w:divBdr>
            </w:div>
            <w:div w:id="1153910448">
              <w:marLeft w:val="0"/>
              <w:marRight w:val="0"/>
              <w:marTop w:val="0"/>
              <w:marBottom w:val="0"/>
              <w:divBdr>
                <w:top w:val="none" w:sz="0" w:space="0" w:color="auto"/>
                <w:left w:val="none" w:sz="0" w:space="0" w:color="auto"/>
                <w:bottom w:val="none" w:sz="0" w:space="0" w:color="auto"/>
                <w:right w:val="none" w:sz="0" w:space="0" w:color="auto"/>
              </w:divBdr>
            </w:div>
            <w:div w:id="1844120837">
              <w:marLeft w:val="0"/>
              <w:marRight w:val="0"/>
              <w:marTop w:val="0"/>
              <w:marBottom w:val="0"/>
              <w:divBdr>
                <w:top w:val="none" w:sz="0" w:space="0" w:color="auto"/>
                <w:left w:val="none" w:sz="0" w:space="0" w:color="auto"/>
                <w:bottom w:val="none" w:sz="0" w:space="0" w:color="auto"/>
                <w:right w:val="none" w:sz="0" w:space="0" w:color="auto"/>
              </w:divBdr>
            </w:div>
            <w:div w:id="24529319">
              <w:marLeft w:val="0"/>
              <w:marRight w:val="0"/>
              <w:marTop w:val="0"/>
              <w:marBottom w:val="0"/>
              <w:divBdr>
                <w:top w:val="none" w:sz="0" w:space="0" w:color="auto"/>
                <w:left w:val="none" w:sz="0" w:space="0" w:color="auto"/>
                <w:bottom w:val="none" w:sz="0" w:space="0" w:color="auto"/>
                <w:right w:val="none" w:sz="0" w:space="0" w:color="auto"/>
              </w:divBdr>
            </w:div>
            <w:div w:id="771896617">
              <w:marLeft w:val="0"/>
              <w:marRight w:val="0"/>
              <w:marTop w:val="0"/>
              <w:marBottom w:val="0"/>
              <w:divBdr>
                <w:top w:val="none" w:sz="0" w:space="0" w:color="auto"/>
                <w:left w:val="none" w:sz="0" w:space="0" w:color="auto"/>
                <w:bottom w:val="none" w:sz="0" w:space="0" w:color="auto"/>
                <w:right w:val="none" w:sz="0" w:space="0" w:color="auto"/>
              </w:divBdr>
            </w:div>
            <w:div w:id="2097898197">
              <w:marLeft w:val="0"/>
              <w:marRight w:val="0"/>
              <w:marTop w:val="0"/>
              <w:marBottom w:val="0"/>
              <w:divBdr>
                <w:top w:val="none" w:sz="0" w:space="0" w:color="auto"/>
                <w:left w:val="none" w:sz="0" w:space="0" w:color="auto"/>
                <w:bottom w:val="none" w:sz="0" w:space="0" w:color="auto"/>
                <w:right w:val="none" w:sz="0" w:space="0" w:color="auto"/>
              </w:divBdr>
            </w:div>
            <w:div w:id="835152839">
              <w:marLeft w:val="0"/>
              <w:marRight w:val="0"/>
              <w:marTop w:val="0"/>
              <w:marBottom w:val="0"/>
              <w:divBdr>
                <w:top w:val="none" w:sz="0" w:space="0" w:color="auto"/>
                <w:left w:val="none" w:sz="0" w:space="0" w:color="auto"/>
                <w:bottom w:val="none" w:sz="0" w:space="0" w:color="auto"/>
                <w:right w:val="none" w:sz="0" w:space="0" w:color="auto"/>
              </w:divBdr>
            </w:div>
            <w:div w:id="1276643941">
              <w:marLeft w:val="0"/>
              <w:marRight w:val="0"/>
              <w:marTop w:val="0"/>
              <w:marBottom w:val="0"/>
              <w:divBdr>
                <w:top w:val="none" w:sz="0" w:space="0" w:color="auto"/>
                <w:left w:val="none" w:sz="0" w:space="0" w:color="auto"/>
                <w:bottom w:val="none" w:sz="0" w:space="0" w:color="auto"/>
                <w:right w:val="none" w:sz="0" w:space="0" w:color="auto"/>
              </w:divBdr>
            </w:div>
            <w:div w:id="1567180234">
              <w:marLeft w:val="0"/>
              <w:marRight w:val="0"/>
              <w:marTop w:val="0"/>
              <w:marBottom w:val="0"/>
              <w:divBdr>
                <w:top w:val="none" w:sz="0" w:space="0" w:color="auto"/>
                <w:left w:val="none" w:sz="0" w:space="0" w:color="auto"/>
                <w:bottom w:val="none" w:sz="0" w:space="0" w:color="auto"/>
                <w:right w:val="none" w:sz="0" w:space="0" w:color="auto"/>
              </w:divBdr>
            </w:div>
            <w:div w:id="1880972019">
              <w:marLeft w:val="0"/>
              <w:marRight w:val="0"/>
              <w:marTop w:val="0"/>
              <w:marBottom w:val="0"/>
              <w:divBdr>
                <w:top w:val="none" w:sz="0" w:space="0" w:color="auto"/>
                <w:left w:val="none" w:sz="0" w:space="0" w:color="auto"/>
                <w:bottom w:val="none" w:sz="0" w:space="0" w:color="auto"/>
                <w:right w:val="none" w:sz="0" w:space="0" w:color="auto"/>
              </w:divBdr>
            </w:div>
            <w:div w:id="853226659">
              <w:marLeft w:val="0"/>
              <w:marRight w:val="0"/>
              <w:marTop w:val="0"/>
              <w:marBottom w:val="0"/>
              <w:divBdr>
                <w:top w:val="none" w:sz="0" w:space="0" w:color="auto"/>
                <w:left w:val="none" w:sz="0" w:space="0" w:color="auto"/>
                <w:bottom w:val="none" w:sz="0" w:space="0" w:color="auto"/>
                <w:right w:val="none" w:sz="0" w:space="0" w:color="auto"/>
              </w:divBdr>
            </w:div>
            <w:div w:id="1511679354">
              <w:marLeft w:val="0"/>
              <w:marRight w:val="0"/>
              <w:marTop w:val="0"/>
              <w:marBottom w:val="0"/>
              <w:divBdr>
                <w:top w:val="none" w:sz="0" w:space="0" w:color="auto"/>
                <w:left w:val="none" w:sz="0" w:space="0" w:color="auto"/>
                <w:bottom w:val="none" w:sz="0" w:space="0" w:color="auto"/>
                <w:right w:val="none" w:sz="0" w:space="0" w:color="auto"/>
              </w:divBdr>
            </w:div>
            <w:div w:id="307907704">
              <w:marLeft w:val="0"/>
              <w:marRight w:val="0"/>
              <w:marTop w:val="0"/>
              <w:marBottom w:val="0"/>
              <w:divBdr>
                <w:top w:val="none" w:sz="0" w:space="0" w:color="auto"/>
                <w:left w:val="none" w:sz="0" w:space="0" w:color="auto"/>
                <w:bottom w:val="none" w:sz="0" w:space="0" w:color="auto"/>
                <w:right w:val="none" w:sz="0" w:space="0" w:color="auto"/>
              </w:divBdr>
            </w:div>
            <w:div w:id="1190945810">
              <w:marLeft w:val="0"/>
              <w:marRight w:val="0"/>
              <w:marTop w:val="0"/>
              <w:marBottom w:val="0"/>
              <w:divBdr>
                <w:top w:val="none" w:sz="0" w:space="0" w:color="auto"/>
                <w:left w:val="none" w:sz="0" w:space="0" w:color="auto"/>
                <w:bottom w:val="none" w:sz="0" w:space="0" w:color="auto"/>
                <w:right w:val="none" w:sz="0" w:space="0" w:color="auto"/>
              </w:divBdr>
            </w:div>
            <w:div w:id="916940645">
              <w:marLeft w:val="0"/>
              <w:marRight w:val="0"/>
              <w:marTop w:val="0"/>
              <w:marBottom w:val="0"/>
              <w:divBdr>
                <w:top w:val="none" w:sz="0" w:space="0" w:color="auto"/>
                <w:left w:val="none" w:sz="0" w:space="0" w:color="auto"/>
                <w:bottom w:val="none" w:sz="0" w:space="0" w:color="auto"/>
                <w:right w:val="none" w:sz="0" w:space="0" w:color="auto"/>
              </w:divBdr>
            </w:div>
            <w:div w:id="851530210">
              <w:marLeft w:val="0"/>
              <w:marRight w:val="0"/>
              <w:marTop w:val="0"/>
              <w:marBottom w:val="0"/>
              <w:divBdr>
                <w:top w:val="none" w:sz="0" w:space="0" w:color="auto"/>
                <w:left w:val="none" w:sz="0" w:space="0" w:color="auto"/>
                <w:bottom w:val="none" w:sz="0" w:space="0" w:color="auto"/>
                <w:right w:val="none" w:sz="0" w:space="0" w:color="auto"/>
              </w:divBdr>
            </w:div>
            <w:div w:id="1819809387">
              <w:marLeft w:val="0"/>
              <w:marRight w:val="0"/>
              <w:marTop w:val="0"/>
              <w:marBottom w:val="0"/>
              <w:divBdr>
                <w:top w:val="none" w:sz="0" w:space="0" w:color="auto"/>
                <w:left w:val="none" w:sz="0" w:space="0" w:color="auto"/>
                <w:bottom w:val="none" w:sz="0" w:space="0" w:color="auto"/>
                <w:right w:val="none" w:sz="0" w:space="0" w:color="auto"/>
              </w:divBdr>
            </w:div>
            <w:div w:id="652293080">
              <w:marLeft w:val="0"/>
              <w:marRight w:val="0"/>
              <w:marTop w:val="0"/>
              <w:marBottom w:val="0"/>
              <w:divBdr>
                <w:top w:val="none" w:sz="0" w:space="0" w:color="auto"/>
                <w:left w:val="none" w:sz="0" w:space="0" w:color="auto"/>
                <w:bottom w:val="none" w:sz="0" w:space="0" w:color="auto"/>
                <w:right w:val="none" w:sz="0" w:space="0" w:color="auto"/>
              </w:divBdr>
            </w:div>
            <w:div w:id="1813449883">
              <w:marLeft w:val="0"/>
              <w:marRight w:val="0"/>
              <w:marTop w:val="0"/>
              <w:marBottom w:val="0"/>
              <w:divBdr>
                <w:top w:val="none" w:sz="0" w:space="0" w:color="auto"/>
                <w:left w:val="none" w:sz="0" w:space="0" w:color="auto"/>
                <w:bottom w:val="none" w:sz="0" w:space="0" w:color="auto"/>
                <w:right w:val="none" w:sz="0" w:space="0" w:color="auto"/>
              </w:divBdr>
            </w:div>
            <w:div w:id="374431557">
              <w:marLeft w:val="0"/>
              <w:marRight w:val="0"/>
              <w:marTop w:val="0"/>
              <w:marBottom w:val="0"/>
              <w:divBdr>
                <w:top w:val="none" w:sz="0" w:space="0" w:color="auto"/>
                <w:left w:val="none" w:sz="0" w:space="0" w:color="auto"/>
                <w:bottom w:val="none" w:sz="0" w:space="0" w:color="auto"/>
                <w:right w:val="none" w:sz="0" w:space="0" w:color="auto"/>
              </w:divBdr>
            </w:div>
            <w:div w:id="211961624">
              <w:marLeft w:val="0"/>
              <w:marRight w:val="0"/>
              <w:marTop w:val="0"/>
              <w:marBottom w:val="0"/>
              <w:divBdr>
                <w:top w:val="none" w:sz="0" w:space="0" w:color="auto"/>
                <w:left w:val="none" w:sz="0" w:space="0" w:color="auto"/>
                <w:bottom w:val="none" w:sz="0" w:space="0" w:color="auto"/>
                <w:right w:val="none" w:sz="0" w:space="0" w:color="auto"/>
              </w:divBdr>
            </w:div>
            <w:div w:id="2099475561">
              <w:marLeft w:val="0"/>
              <w:marRight w:val="0"/>
              <w:marTop w:val="0"/>
              <w:marBottom w:val="0"/>
              <w:divBdr>
                <w:top w:val="none" w:sz="0" w:space="0" w:color="auto"/>
                <w:left w:val="none" w:sz="0" w:space="0" w:color="auto"/>
                <w:bottom w:val="none" w:sz="0" w:space="0" w:color="auto"/>
                <w:right w:val="none" w:sz="0" w:space="0" w:color="auto"/>
              </w:divBdr>
            </w:div>
            <w:div w:id="463356376">
              <w:marLeft w:val="0"/>
              <w:marRight w:val="0"/>
              <w:marTop w:val="0"/>
              <w:marBottom w:val="0"/>
              <w:divBdr>
                <w:top w:val="none" w:sz="0" w:space="0" w:color="auto"/>
                <w:left w:val="none" w:sz="0" w:space="0" w:color="auto"/>
                <w:bottom w:val="none" w:sz="0" w:space="0" w:color="auto"/>
                <w:right w:val="none" w:sz="0" w:space="0" w:color="auto"/>
              </w:divBdr>
            </w:div>
            <w:div w:id="663971116">
              <w:marLeft w:val="0"/>
              <w:marRight w:val="0"/>
              <w:marTop w:val="0"/>
              <w:marBottom w:val="0"/>
              <w:divBdr>
                <w:top w:val="none" w:sz="0" w:space="0" w:color="auto"/>
                <w:left w:val="none" w:sz="0" w:space="0" w:color="auto"/>
                <w:bottom w:val="none" w:sz="0" w:space="0" w:color="auto"/>
                <w:right w:val="none" w:sz="0" w:space="0" w:color="auto"/>
              </w:divBdr>
            </w:div>
            <w:div w:id="1984040671">
              <w:marLeft w:val="0"/>
              <w:marRight w:val="0"/>
              <w:marTop w:val="0"/>
              <w:marBottom w:val="0"/>
              <w:divBdr>
                <w:top w:val="none" w:sz="0" w:space="0" w:color="auto"/>
                <w:left w:val="none" w:sz="0" w:space="0" w:color="auto"/>
                <w:bottom w:val="none" w:sz="0" w:space="0" w:color="auto"/>
                <w:right w:val="none" w:sz="0" w:space="0" w:color="auto"/>
              </w:divBdr>
            </w:div>
            <w:div w:id="456142039">
              <w:marLeft w:val="0"/>
              <w:marRight w:val="0"/>
              <w:marTop w:val="0"/>
              <w:marBottom w:val="0"/>
              <w:divBdr>
                <w:top w:val="none" w:sz="0" w:space="0" w:color="auto"/>
                <w:left w:val="none" w:sz="0" w:space="0" w:color="auto"/>
                <w:bottom w:val="none" w:sz="0" w:space="0" w:color="auto"/>
                <w:right w:val="none" w:sz="0" w:space="0" w:color="auto"/>
              </w:divBdr>
            </w:div>
            <w:div w:id="977345741">
              <w:marLeft w:val="0"/>
              <w:marRight w:val="0"/>
              <w:marTop w:val="0"/>
              <w:marBottom w:val="0"/>
              <w:divBdr>
                <w:top w:val="none" w:sz="0" w:space="0" w:color="auto"/>
                <w:left w:val="none" w:sz="0" w:space="0" w:color="auto"/>
                <w:bottom w:val="none" w:sz="0" w:space="0" w:color="auto"/>
                <w:right w:val="none" w:sz="0" w:space="0" w:color="auto"/>
              </w:divBdr>
            </w:div>
            <w:div w:id="2080319211">
              <w:marLeft w:val="0"/>
              <w:marRight w:val="0"/>
              <w:marTop w:val="0"/>
              <w:marBottom w:val="0"/>
              <w:divBdr>
                <w:top w:val="none" w:sz="0" w:space="0" w:color="auto"/>
                <w:left w:val="none" w:sz="0" w:space="0" w:color="auto"/>
                <w:bottom w:val="none" w:sz="0" w:space="0" w:color="auto"/>
                <w:right w:val="none" w:sz="0" w:space="0" w:color="auto"/>
              </w:divBdr>
            </w:div>
            <w:div w:id="522474890">
              <w:marLeft w:val="0"/>
              <w:marRight w:val="0"/>
              <w:marTop w:val="0"/>
              <w:marBottom w:val="0"/>
              <w:divBdr>
                <w:top w:val="none" w:sz="0" w:space="0" w:color="auto"/>
                <w:left w:val="none" w:sz="0" w:space="0" w:color="auto"/>
                <w:bottom w:val="none" w:sz="0" w:space="0" w:color="auto"/>
                <w:right w:val="none" w:sz="0" w:space="0" w:color="auto"/>
              </w:divBdr>
            </w:div>
            <w:div w:id="650447966">
              <w:marLeft w:val="0"/>
              <w:marRight w:val="0"/>
              <w:marTop w:val="0"/>
              <w:marBottom w:val="0"/>
              <w:divBdr>
                <w:top w:val="none" w:sz="0" w:space="0" w:color="auto"/>
                <w:left w:val="none" w:sz="0" w:space="0" w:color="auto"/>
                <w:bottom w:val="none" w:sz="0" w:space="0" w:color="auto"/>
                <w:right w:val="none" w:sz="0" w:space="0" w:color="auto"/>
              </w:divBdr>
            </w:div>
            <w:div w:id="2075620270">
              <w:marLeft w:val="0"/>
              <w:marRight w:val="0"/>
              <w:marTop w:val="0"/>
              <w:marBottom w:val="0"/>
              <w:divBdr>
                <w:top w:val="none" w:sz="0" w:space="0" w:color="auto"/>
                <w:left w:val="none" w:sz="0" w:space="0" w:color="auto"/>
                <w:bottom w:val="none" w:sz="0" w:space="0" w:color="auto"/>
                <w:right w:val="none" w:sz="0" w:space="0" w:color="auto"/>
              </w:divBdr>
            </w:div>
            <w:div w:id="1913732454">
              <w:marLeft w:val="0"/>
              <w:marRight w:val="0"/>
              <w:marTop w:val="0"/>
              <w:marBottom w:val="0"/>
              <w:divBdr>
                <w:top w:val="none" w:sz="0" w:space="0" w:color="auto"/>
                <w:left w:val="none" w:sz="0" w:space="0" w:color="auto"/>
                <w:bottom w:val="none" w:sz="0" w:space="0" w:color="auto"/>
                <w:right w:val="none" w:sz="0" w:space="0" w:color="auto"/>
              </w:divBdr>
            </w:div>
            <w:div w:id="2039117147">
              <w:marLeft w:val="0"/>
              <w:marRight w:val="0"/>
              <w:marTop w:val="0"/>
              <w:marBottom w:val="0"/>
              <w:divBdr>
                <w:top w:val="none" w:sz="0" w:space="0" w:color="auto"/>
                <w:left w:val="none" w:sz="0" w:space="0" w:color="auto"/>
                <w:bottom w:val="none" w:sz="0" w:space="0" w:color="auto"/>
                <w:right w:val="none" w:sz="0" w:space="0" w:color="auto"/>
              </w:divBdr>
            </w:div>
            <w:div w:id="1471362591">
              <w:marLeft w:val="0"/>
              <w:marRight w:val="0"/>
              <w:marTop w:val="0"/>
              <w:marBottom w:val="0"/>
              <w:divBdr>
                <w:top w:val="none" w:sz="0" w:space="0" w:color="auto"/>
                <w:left w:val="none" w:sz="0" w:space="0" w:color="auto"/>
                <w:bottom w:val="none" w:sz="0" w:space="0" w:color="auto"/>
                <w:right w:val="none" w:sz="0" w:space="0" w:color="auto"/>
              </w:divBdr>
            </w:div>
            <w:div w:id="1547567533">
              <w:marLeft w:val="0"/>
              <w:marRight w:val="0"/>
              <w:marTop w:val="0"/>
              <w:marBottom w:val="0"/>
              <w:divBdr>
                <w:top w:val="none" w:sz="0" w:space="0" w:color="auto"/>
                <w:left w:val="none" w:sz="0" w:space="0" w:color="auto"/>
                <w:bottom w:val="none" w:sz="0" w:space="0" w:color="auto"/>
                <w:right w:val="none" w:sz="0" w:space="0" w:color="auto"/>
              </w:divBdr>
            </w:div>
            <w:div w:id="1596985655">
              <w:marLeft w:val="0"/>
              <w:marRight w:val="0"/>
              <w:marTop w:val="0"/>
              <w:marBottom w:val="0"/>
              <w:divBdr>
                <w:top w:val="none" w:sz="0" w:space="0" w:color="auto"/>
                <w:left w:val="none" w:sz="0" w:space="0" w:color="auto"/>
                <w:bottom w:val="none" w:sz="0" w:space="0" w:color="auto"/>
                <w:right w:val="none" w:sz="0" w:space="0" w:color="auto"/>
              </w:divBdr>
            </w:div>
            <w:div w:id="1885602804">
              <w:marLeft w:val="0"/>
              <w:marRight w:val="0"/>
              <w:marTop w:val="0"/>
              <w:marBottom w:val="0"/>
              <w:divBdr>
                <w:top w:val="none" w:sz="0" w:space="0" w:color="auto"/>
                <w:left w:val="none" w:sz="0" w:space="0" w:color="auto"/>
                <w:bottom w:val="none" w:sz="0" w:space="0" w:color="auto"/>
                <w:right w:val="none" w:sz="0" w:space="0" w:color="auto"/>
              </w:divBdr>
            </w:div>
            <w:div w:id="894699726">
              <w:marLeft w:val="0"/>
              <w:marRight w:val="0"/>
              <w:marTop w:val="0"/>
              <w:marBottom w:val="0"/>
              <w:divBdr>
                <w:top w:val="none" w:sz="0" w:space="0" w:color="auto"/>
                <w:left w:val="none" w:sz="0" w:space="0" w:color="auto"/>
                <w:bottom w:val="none" w:sz="0" w:space="0" w:color="auto"/>
                <w:right w:val="none" w:sz="0" w:space="0" w:color="auto"/>
              </w:divBdr>
            </w:div>
            <w:div w:id="1476410601">
              <w:marLeft w:val="0"/>
              <w:marRight w:val="0"/>
              <w:marTop w:val="0"/>
              <w:marBottom w:val="0"/>
              <w:divBdr>
                <w:top w:val="none" w:sz="0" w:space="0" w:color="auto"/>
                <w:left w:val="none" w:sz="0" w:space="0" w:color="auto"/>
                <w:bottom w:val="none" w:sz="0" w:space="0" w:color="auto"/>
                <w:right w:val="none" w:sz="0" w:space="0" w:color="auto"/>
              </w:divBdr>
            </w:div>
            <w:div w:id="1675449097">
              <w:marLeft w:val="0"/>
              <w:marRight w:val="0"/>
              <w:marTop w:val="0"/>
              <w:marBottom w:val="0"/>
              <w:divBdr>
                <w:top w:val="none" w:sz="0" w:space="0" w:color="auto"/>
                <w:left w:val="none" w:sz="0" w:space="0" w:color="auto"/>
                <w:bottom w:val="none" w:sz="0" w:space="0" w:color="auto"/>
                <w:right w:val="none" w:sz="0" w:space="0" w:color="auto"/>
              </w:divBdr>
            </w:div>
            <w:div w:id="746339669">
              <w:marLeft w:val="0"/>
              <w:marRight w:val="0"/>
              <w:marTop w:val="0"/>
              <w:marBottom w:val="0"/>
              <w:divBdr>
                <w:top w:val="none" w:sz="0" w:space="0" w:color="auto"/>
                <w:left w:val="none" w:sz="0" w:space="0" w:color="auto"/>
                <w:bottom w:val="none" w:sz="0" w:space="0" w:color="auto"/>
                <w:right w:val="none" w:sz="0" w:space="0" w:color="auto"/>
              </w:divBdr>
            </w:div>
            <w:div w:id="1882477874">
              <w:marLeft w:val="0"/>
              <w:marRight w:val="0"/>
              <w:marTop w:val="0"/>
              <w:marBottom w:val="0"/>
              <w:divBdr>
                <w:top w:val="none" w:sz="0" w:space="0" w:color="auto"/>
                <w:left w:val="none" w:sz="0" w:space="0" w:color="auto"/>
                <w:bottom w:val="none" w:sz="0" w:space="0" w:color="auto"/>
                <w:right w:val="none" w:sz="0" w:space="0" w:color="auto"/>
              </w:divBdr>
            </w:div>
            <w:div w:id="2036810224">
              <w:marLeft w:val="0"/>
              <w:marRight w:val="0"/>
              <w:marTop w:val="0"/>
              <w:marBottom w:val="0"/>
              <w:divBdr>
                <w:top w:val="none" w:sz="0" w:space="0" w:color="auto"/>
                <w:left w:val="none" w:sz="0" w:space="0" w:color="auto"/>
                <w:bottom w:val="none" w:sz="0" w:space="0" w:color="auto"/>
                <w:right w:val="none" w:sz="0" w:space="0" w:color="auto"/>
              </w:divBdr>
            </w:div>
            <w:div w:id="554044247">
              <w:marLeft w:val="0"/>
              <w:marRight w:val="0"/>
              <w:marTop w:val="0"/>
              <w:marBottom w:val="0"/>
              <w:divBdr>
                <w:top w:val="none" w:sz="0" w:space="0" w:color="auto"/>
                <w:left w:val="none" w:sz="0" w:space="0" w:color="auto"/>
                <w:bottom w:val="none" w:sz="0" w:space="0" w:color="auto"/>
                <w:right w:val="none" w:sz="0" w:space="0" w:color="auto"/>
              </w:divBdr>
            </w:div>
            <w:div w:id="224992165">
              <w:marLeft w:val="0"/>
              <w:marRight w:val="0"/>
              <w:marTop w:val="0"/>
              <w:marBottom w:val="0"/>
              <w:divBdr>
                <w:top w:val="none" w:sz="0" w:space="0" w:color="auto"/>
                <w:left w:val="none" w:sz="0" w:space="0" w:color="auto"/>
                <w:bottom w:val="none" w:sz="0" w:space="0" w:color="auto"/>
                <w:right w:val="none" w:sz="0" w:space="0" w:color="auto"/>
              </w:divBdr>
            </w:div>
            <w:div w:id="533735340">
              <w:marLeft w:val="0"/>
              <w:marRight w:val="0"/>
              <w:marTop w:val="0"/>
              <w:marBottom w:val="0"/>
              <w:divBdr>
                <w:top w:val="none" w:sz="0" w:space="0" w:color="auto"/>
                <w:left w:val="none" w:sz="0" w:space="0" w:color="auto"/>
                <w:bottom w:val="none" w:sz="0" w:space="0" w:color="auto"/>
                <w:right w:val="none" w:sz="0" w:space="0" w:color="auto"/>
              </w:divBdr>
            </w:div>
            <w:div w:id="258875397">
              <w:marLeft w:val="0"/>
              <w:marRight w:val="0"/>
              <w:marTop w:val="0"/>
              <w:marBottom w:val="0"/>
              <w:divBdr>
                <w:top w:val="none" w:sz="0" w:space="0" w:color="auto"/>
                <w:left w:val="none" w:sz="0" w:space="0" w:color="auto"/>
                <w:bottom w:val="none" w:sz="0" w:space="0" w:color="auto"/>
                <w:right w:val="none" w:sz="0" w:space="0" w:color="auto"/>
              </w:divBdr>
            </w:div>
            <w:div w:id="1681741382">
              <w:marLeft w:val="0"/>
              <w:marRight w:val="0"/>
              <w:marTop w:val="0"/>
              <w:marBottom w:val="0"/>
              <w:divBdr>
                <w:top w:val="none" w:sz="0" w:space="0" w:color="auto"/>
                <w:left w:val="none" w:sz="0" w:space="0" w:color="auto"/>
                <w:bottom w:val="none" w:sz="0" w:space="0" w:color="auto"/>
                <w:right w:val="none" w:sz="0" w:space="0" w:color="auto"/>
              </w:divBdr>
            </w:div>
            <w:div w:id="1313486511">
              <w:marLeft w:val="0"/>
              <w:marRight w:val="0"/>
              <w:marTop w:val="0"/>
              <w:marBottom w:val="0"/>
              <w:divBdr>
                <w:top w:val="none" w:sz="0" w:space="0" w:color="auto"/>
                <w:left w:val="none" w:sz="0" w:space="0" w:color="auto"/>
                <w:bottom w:val="none" w:sz="0" w:space="0" w:color="auto"/>
                <w:right w:val="none" w:sz="0" w:space="0" w:color="auto"/>
              </w:divBdr>
            </w:div>
            <w:div w:id="2033531409">
              <w:marLeft w:val="0"/>
              <w:marRight w:val="0"/>
              <w:marTop w:val="0"/>
              <w:marBottom w:val="0"/>
              <w:divBdr>
                <w:top w:val="none" w:sz="0" w:space="0" w:color="auto"/>
                <w:left w:val="none" w:sz="0" w:space="0" w:color="auto"/>
                <w:bottom w:val="none" w:sz="0" w:space="0" w:color="auto"/>
                <w:right w:val="none" w:sz="0" w:space="0" w:color="auto"/>
              </w:divBdr>
            </w:div>
            <w:div w:id="803699395">
              <w:marLeft w:val="0"/>
              <w:marRight w:val="0"/>
              <w:marTop w:val="0"/>
              <w:marBottom w:val="0"/>
              <w:divBdr>
                <w:top w:val="none" w:sz="0" w:space="0" w:color="auto"/>
                <w:left w:val="none" w:sz="0" w:space="0" w:color="auto"/>
                <w:bottom w:val="none" w:sz="0" w:space="0" w:color="auto"/>
                <w:right w:val="none" w:sz="0" w:space="0" w:color="auto"/>
              </w:divBdr>
            </w:div>
            <w:div w:id="1252397703">
              <w:marLeft w:val="0"/>
              <w:marRight w:val="0"/>
              <w:marTop w:val="0"/>
              <w:marBottom w:val="0"/>
              <w:divBdr>
                <w:top w:val="none" w:sz="0" w:space="0" w:color="auto"/>
                <w:left w:val="none" w:sz="0" w:space="0" w:color="auto"/>
                <w:bottom w:val="none" w:sz="0" w:space="0" w:color="auto"/>
                <w:right w:val="none" w:sz="0" w:space="0" w:color="auto"/>
              </w:divBdr>
            </w:div>
            <w:div w:id="1518812276">
              <w:marLeft w:val="0"/>
              <w:marRight w:val="0"/>
              <w:marTop w:val="0"/>
              <w:marBottom w:val="0"/>
              <w:divBdr>
                <w:top w:val="none" w:sz="0" w:space="0" w:color="auto"/>
                <w:left w:val="none" w:sz="0" w:space="0" w:color="auto"/>
                <w:bottom w:val="none" w:sz="0" w:space="0" w:color="auto"/>
                <w:right w:val="none" w:sz="0" w:space="0" w:color="auto"/>
              </w:divBdr>
            </w:div>
            <w:div w:id="1340817819">
              <w:marLeft w:val="0"/>
              <w:marRight w:val="0"/>
              <w:marTop w:val="0"/>
              <w:marBottom w:val="0"/>
              <w:divBdr>
                <w:top w:val="none" w:sz="0" w:space="0" w:color="auto"/>
                <w:left w:val="none" w:sz="0" w:space="0" w:color="auto"/>
                <w:bottom w:val="none" w:sz="0" w:space="0" w:color="auto"/>
                <w:right w:val="none" w:sz="0" w:space="0" w:color="auto"/>
              </w:divBdr>
            </w:div>
            <w:div w:id="1832484699">
              <w:marLeft w:val="0"/>
              <w:marRight w:val="0"/>
              <w:marTop w:val="0"/>
              <w:marBottom w:val="0"/>
              <w:divBdr>
                <w:top w:val="none" w:sz="0" w:space="0" w:color="auto"/>
                <w:left w:val="none" w:sz="0" w:space="0" w:color="auto"/>
                <w:bottom w:val="none" w:sz="0" w:space="0" w:color="auto"/>
                <w:right w:val="none" w:sz="0" w:space="0" w:color="auto"/>
              </w:divBdr>
            </w:div>
            <w:div w:id="1799954215">
              <w:marLeft w:val="0"/>
              <w:marRight w:val="0"/>
              <w:marTop w:val="0"/>
              <w:marBottom w:val="0"/>
              <w:divBdr>
                <w:top w:val="none" w:sz="0" w:space="0" w:color="auto"/>
                <w:left w:val="none" w:sz="0" w:space="0" w:color="auto"/>
                <w:bottom w:val="none" w:sz="0" w:space="0" w:color="auto"/>
                <w:right w:val="none" w:sz="0" w:space="0" w:color="auto"/>
              </w:divBdr>
            </w:div>
            <w:div w:id="606932010">
              <w:marLeft w:val="0"/>
              <w:marRight w:val="0"/>
              <w:marTop w:val="0"/>
              <w:marBottom w:val="0"/>
              <w:divBdr>
                <w:top w:val="none" w:sz="0" w:space="0" w:color="auto"/>
                <w:left w:val="none" w:sz="0" w:space="0" w:color="auto"/>
                <w:bottom w:val="none" w:sz="0" w:space="0" w:color="auto"/>
                <w:right w:val="none" w:sz="0" w:space="0" w:color="auto"/>
              </w:divBdr>
            </w:div>
            <w:div w:id="533999743">
              <w:marLeft w:val="0"/>
              <w:marRight w:val="0"/>
              <w:marTop w:val="0"/>
              <w:marBottom w:val="0"/>
              <w:divBdr>
                <w:top w:val="none" w:sz="0" w:space="0" w:color="auto"/>
                <w:left w:val="none" w:sz="0" w:space="0" w:color="auto"/>
                <w:bottom w:val="none" w:sz="0" w:space="0" w:color="auto"/>
                <w:right w:val="none" w:sz="0" w:space="0" w:color="auto"/>
              </w:divBdr>
            </w:div>
            <w:div w:id="76943405">
              <w:marLeft w:val="0"/>
              <w:marRight w:val="0"/>
              <w:marTop w:val="0"/>
              <w:marBottom w:val="0"/>
              <w:divBdr>
                <w:top w:val="none" w:sz="0" w:space="0" w:color="auto"/>
                <w:left w:val="none" w:sz="0" w:space="0" w:color="auto"/>
                <w:bottom w:val="none" w:sz="0" w:space="0" w:color="auto"/>
                <w:right w:val="none" w:sz="0" w:space="0" w:color="auto"/>
              </w:divBdr>
            </w:div>
            <w:div w:id="749228430">
              <w:marLeft w:val="0"/>
              <w:marRight w:val="0"/>
              <w:marTop w:val="0"/>
              <w:marBottom w:val="0"/>
              <w:divBdr>
                <w:top w:val="none" w:sz="0" w:space="0" w:color="auto"/>
                <w:left w:val="none" w:sz="0" w:space="0" w:color="auto"/>
                <w:bottom w:val="none" w:sz="0" w:space="0" w:color="auto"/>
                <w:right w:val="none" w:sz="0" w:space="0" w:color="auto"/>
              </w:divBdr>
            </w:div>
            <w:div w:id="1514033955">
              <w:marLeft w:val="0"/>
              <w:marRight w:val="0"/>
              <w:marTop w:val="0"/>
              <w:marBottom w:val="0"/>
              <w:divBdr>
                <w:top w:val="none" w:sz="0" w:space="0" w:color="auto"/>
                <w:left w:val="none" w:sz="0" w:space="0" w:color="auto"/>
                <w:bottom w:val="none" w:sz="0" w:space="0" w:color="auto"/>
                <w:right w:val="none" w:sz="0" w:space="0" w:color="auto"/>
              </w:divBdr>
            </w:div>
            <w:div w:id="241834293">
              <w:marLeft w:val="0"/>
              <w:marRight w:val="0"/>
              <w:marTop w:val="0"/>
              <w:marBottom w:val="0"/>
              <w:divBdr>
                <w:top w:val="none" w:sz="0" w:space="0" w:color="auto"/>
                <w:left w:val="none" w:sz="0" w:space="0" w:color="auto"/>
                <w:bottom w:val="none" w:sz="0" w:space="0" w:color="auto"/>
                <w:right w:val="none" w:sz="0" w:space="0" w:color="auto"/>
              </w:divBdr>
            </w:div>
            <w:div w:id="546571487">
              <w:marLeft w:val="0"/>
              <w:marRight w:val="0"/>
              <w:marTop w:val="0"/>
              <w:marBottom w:val="0"/>
              <w:divBdr>
                <w:top w:val="none" w:sz="0" w:space="0" w:color="auto"/>
                <w:left w:val="none" w:sz="0" w:space="0" w:color="auto"/>
                <w:bottom w:val="none" w:sz="0" w:space="0" w:color="auto"/>
                <w:right w:val="none" w:sz="0" w:space="0" w:color="auto"/>
              </w:divBdr>
            </w:div>
            <w:div w:id="1652560273">
              <w:marLeft w:val="0"/>
              <w:marRight w:val="0"/>
              <w:marTop w:val="0"/>
              <w:marBottom w:val="0"/>
              <w:divBdr>
                <w:top w:val="none" w:sz="0" w:space="0" w:color="auto"/>
                <w:left w:val="none" w:sz="0" w:space="0" w:color="auto"/>
                <w:bottom w:val="none" w:sz="0" w:space="0" w:color="auto"/>
                <w:right w:val="none" w:sz="0" w:space="0" w:color="auto"/>
              </w:divBdr>
            </w:div>
            <w:div w:id="1869028374">
              <w:marLeft w:val="0"/>
              <w:marRight w:val="0"/>
              <w:marTop w:val="0"/>
              <w:marBottom w:val="0"/>
              <w:divBdr>
                <w:top w:val="none" w:sz="0" w:space="0" w:color="auto"/>
                <w:left w:val="none" w:sz="0" w:space="0" w:color="auto"/>
                <w:bottom w:val="none" w:sz="0" w:space="0" w:color="auto"/>
                <w:right w:val="none" w:sz="0" w:space="0" w:color="auto"/>
              </w:divBdr>
            </w:div>
            <w:div w:id="187256278">
              <w:marLeft w:val="0"/>
              <w:marRight w:val="0"/>
              <w:marTop w:val="0"/>
              <w:marBottom w:val="0"/>
              <w:divBdr>
                <w:top w:val="none" w:sz="0" w:space="0" w:color="auto"/>
                <w:left w:val="none" w:sz="0" w:space="0" w:color="auto"/>
                <w:bottom w:val="none" w:sz="0" w:space="0" w:color="auto"/>
                <w:right w:val="none" w:sz="0" w:space="0" w:color="auto"/>
              </w:divBdr>
            </w:div>
            <w:div w:id="634989905">
              <w:marLeft w:val="0"/>
              <w:marRight w:val="0"/>
              <w:marTop w:val="0"/>
              <w:marBottom w:val="0"/>
              <w:divBdr>
                <w:top w:val="none" w:sz="0" w:space="0" w:color="auto"/>
                <w:left w:val="none" w:sz="0" w:space="0" w:color="auto"/>
                <w:bottom w:val="none" w:sz="0" w:space="0" w:color="auto"/>
                <w:right w:val="none" w:sz="0" w:space="0" w:color="auto"/>
              </w:divBdr>
            </w:div>
            <w:div w:id="342169859">
              <w:marLeft w:val="0"/>
              <w:marRight w:val="0"/>
              <w:marTop w:val="0"/>
              <w:marBottom w:val="0"/>
              <w:divBdr>
                <w:top w:val="none" w:sz="0" w:space="0" w:color="auto"/>
                <w:left w:val="none" w:sz="0" w:space="0" w:color="auto"/>
                <w:bottom w:val="none" w:sz="0" w:space="0" w:color="auto"/>
                <w:right w:val="none" w:sz="0" w:space="0" w:color="auto"/>
              </w:divBdr>
            </w:div>
            <w:div w:id="509881168">
              <w:marLeft w:val="0"/>
              <w:marRight w:val="0"/>
              <w:marTop w:val="0"/>
              <w:marBottom w:val="0"/>
              <w:divBdr>
                <w:top w:val="none" w:sz="0" w:space="0" w:color="auto"/>
                <w:left w:val="none" w:sz="0" w:space="0" w:color="auto"/>
                <w:bottom w:val="none" w:sz="0" w:space="0" w:color="auto"/>
                <w:right w:val="none" w:sz="0" w:space="0" w:color="auto"/>
              </w:divBdr>
            </w:div>
            <w:div w:id="671420528">
              <w:marLeft w:val="0"/>
              <w:marRight w:val="0"/>
              <w:marTop w:val="0"/>
              <w:marBottom w:val="0"/>
              <w:divBdr>
                <w:top w:val="none" w:sz="0" w:space="0" w:color="auto"/>
                <w:left w:val="none" w:sz="0" w:space="0" w:color="auto"/>
                <w:bottom w:val="none" w:sz="0" w:space="0" w:color="auto"/>
                <w:right w:val="none" w:sz="0" w:space="0" w:color="auto"/>
              </w:divBdr>
            </w:div>
            <w:div w:id="744766936">
              <w:marLeft w:val="0"/>
              <w:marRight w:val="0"/>
              <w:marTop w:val="0"/>
              <w:marBottom w:val="0"/>
              <w:divBdr>
                <w:top w:val="none" w:sz="0" w:space="0" w:color="auto"/>
                <w:left w:val="none" w:sz="0" w:space="0" w:color="auto"/>
                <w:bottom w:val="none" w:sz="0" w:space="0" w:color="auto"/>
                <w:right w:val="none" w:sz="0" w:space="0" w:color="auto"/>
              </w:divBdr>
            </w:div>
            <w:div w:id="611012408">
              <w:marLeft w:val="0"/>
              <w:marRight w:val="0"/>
              <w:marTop w:val="0"/>
              <w:marBottom w:val="0"/>
              <w:divBdr>
                <w:top w:val="none" w:sz="0" w:space="0" w:color="auto"/>
                <w:left w:val="none" w:sz="0" w:space="0" w:color="auto"/>
                <w:bottom w:val="none" w:sz="0" w:space="0" w:color="auto"/>
                <w:right w:val="none" w:sz="0" w:space="0" w:color="auto"/>
              </w:divBdr>
            </w:div>
            <w:div w:id="994138871">
              <w:marLeft w:val="0"/>
              <w:marRight w:val="0"/>
              <w:marTop w:val="0"/>
              <w:marBottom w:val="0"/>
              <w:divBdr>
                <w:top w:val="none" w:sz="0" w:space="0" w:color="auto"/>
                <w:left w:val="none" w:sz="0" w:space="0" w:color="auto"/>
                <w:bottom w:val="none" w:sz="0" w:space="0" w:color="auto"/>
                <w:right w:val="none" w:sz="0" w:space="0" w:color="auto"/>
              </w:divBdr>
            </w:div>
            <w:div w:id="1636526481">
              <w:marLeft w:val="0"/>
              <w:marRight w:val="0"/>
              <w:marTop w:val="0"/>
              <w:marBottom w:val="0"/>
              <w:divBdr>
                <w:top w:val="none" w:sz="0" w:space="0" w:color="auto"/>
                <w:left w:val="none" w:sz="0" w:space="0" w:color="auto"/>
                <w:bottom w:val="none" w:sz="0" w:space="0" w:color="auto"/>
                <w:right w:val="none" w:sz="0" w:space="0" w:color="auto"/>
              </w:divBdr>
            </w:div>
            <w:div w:id="311563556">
              <w:marLeft w:val="0"/>
              <w:marRight w:val="0"/>
              <w:marTop w:val="0"/>
              <w:marBottom w:val="0"/>
              <w:divBdr>
                <w:top w:val="none" w:sz="0" w:space="0" w:color="auto"/>
                <w:left w:val="none" w:sz="0" w:space="0" w:color="auto"/>
                <w:bottom w:val="none" w:sz="0" w:space="0" w:color="auto"/>
                <w:right w:val="none" w:sz="0" w:space="0" w:color="auto"/>
              </w:divBdr>
            </w:div>
            <w:div w:id="47648931">
              <w:marLeft w:val="0"/>
              <w:marRight w:val="0"/>
              <w:marTop w:val="0"/>
              <w:marBottom w:val="0"/>
              <w:divBdr>
                <w:top w:val="none" w:sz="0" w:space="0" w:color="auto"/>
                <w:left w:val="none" w:sz="0" w:space="0" w:color="auto"/>
                <w:bottom w:val="none" w:sz="0" w:space="0" w:color="auto"/>
                <w:right w:val="none" w:sz="0" w:space="0" w:color="auto"/>
              </w:divBdr>
            </w:div>
            <w:div w:id="1045759470">
              <w:marLeft w:val="0"/>
              <w:marRight w:val="0"/>
              <w:marTop w:val="0"/>
              <w:marBottom w:val="0"/>
              <w:divBdr>
                <w:top w:val="none" w:sz="0" w:space="0" w:color="auto"/>
                <w:left w:val="none" w:sz="0" w:space="0" w:color="auto"/>
                <w:bottom w:val="none" w:sz="0" w:space="0" w:color="auto"/>
                <w:right w:val="none" w:sz="0" w:space="0" w:color="auto"/>
              </w:divBdr>
            </w:div>
            <w:div w:id="400835026">
              <w:marLeft w:val="0"/>
              <w:marRight w:val="0"/>
              <w:marTop w:val="0"/>
              <w:marBottom w:val="0"/>
              <w:divBdr>
                <w:top w:val="none" w:sz="0" w:space="0" w:color="auto"/>
                <w:left w:val="none" w:sz="0" w:space="0" w:color="auto"/>
                <w:bottom w:val="none" w:sz="0" w:space="0" w:color="auto"/>
                <w:right w:val="none" w:sz="0" w:space="0" w:color="auto"/>
              </w:divBdr>
            </w:div>
            <w:div w:id="797795716">
              <w:marLeft w:val="0"/>
              <w:marRight w:val="0"/>
              <w:marTop w:val="0"/>
              <w:marBottom w:val="0"/>
              <w:divBdr>
                <w:top w:val="none" w:sz="0" w:space="0" w:color="auto"/>
                <w:left w:val="none" w:sz="0" w:space="0" w:color="auto"/>
                <w:bottom w:val="none" w:sz="0" w:space="0" w:color="auto"/>
                <w:right w:val="none" w:sz="0" w:space="0" w:color="auto"/>
              </w:divBdr>
            </w:div>
            <w:div w:id="424572353">
              <w:marLeft w:val="0"/>
              <w:marRight w:val="0"/>
              <w:marTop w:val="0"/>
              <w:marBottom w:val="0"/>
              <w:divBdr>
                <w:top w:val="none" w:sz="0" w:space="0" w:color="auto"/>
                <w:left w:val="none" w:sz="0" w:space="0" w:color="auto"/>
                <w:bottom w:val="none" w:sz="0" w:space="0" w:color="auto"/>
                <w:right w:val="none" w:sz="0" w:space="0" w:color="auto"/>
              </w:divBdr>
            </w:div>
            <w:div w:id="201871386">
              <w:marLeft w:val="0"/>
              <w:marRight w:val="0"/>
              <w:marTop w:val="0"/>
              <w:marBottom w:val="0"/>
              <w:divBdr>
                <w:top w:val="none" w:sz="0" w:space="0" w:color="auto"/>
                <w:left w:val="none" w:sz="0" w:space="0" w:color="auto"/>
                <w:bottom w:val="none" w:sz="0" w:space="0" w:color="auto"/>
                <w:right w:val="none" w:sz="0" w:space="0" w:color="auto"/>
              </w:divBdr>
            </w:div>
            <w:div w:id="621885585">
              <w:marLeft w:val="0"/>
              <w:marRight w:val="0"/>
              <w:marTop w:val="0"/>
              <w:marBottom w:val="0"/>
              <w:divBdr>
                <w:top w:val="none" w:sz="0" w:space="0" w:color="auto"/>
                <w:left w:val="none" w:sz="0" w:space="0" w:color="auto"/>
                <w:bottom w:val="none" w:sz="0" w:space="0" w:color="auto"/>
                <w:right w:val="none" w:sz="0" w:space="0" w:color="auto"/>
              </w:divBdr>
            </w:div>
            <w:div w:id="890385820">
              <w:marLeft w:val="0"/>
              <w:marRight w:val="0"/>
              <w:marTop w:val="0"/>
              <w:marBottom w:val="0"/>
              <w:divBdr>
                <w:top w:val="none" w:sz="0" w:space="0" w:color="auto"/>
                <w:left w:val="none" w:sz="0" w:space="0" w:color="auto"/>
                <w:bottom w:val="none" w:sz="0" w:space="0" w:color="auto"/>
                <w:right w:val="none" w:sz="0" w:space="0" w:color="auto"/>
              </w:divBdr>
            </w:div>
            <w:div w:id="929389236">
              <w:marLeft w:val="0"/>
              <w:marRight w:val="0"/>
              <w:marTop w:val="0"/>
              <w:marBottom w:val="0"/>
              <w:divBdr>
                <w:top w:val="none" w:sz="0" w:space="0" w:color="auto"/>
                <w:left w:val="none" w:sz="0" w:space="0" w:color="auto"/>
                <w:bottom w:val="none" w:sz="0" w:space="0" w:color="auto"/>
                <w:right w:val="none" w:sz="0" w:space="0" w:color="auto"/>
              </w:divBdr>
            </w:div>
            <w:div w:id="1160921557">
              <w:marLeft w:val="0"/>
              <w:marRight w:val="0"/>
              <w:marTop w:val="0"/>
              <w:marBottom w:val="0"/>
              <w:divBdr>
                <w:top w:val="none" w:sz="0" w:space="0" w:color="auto"/>
                <w:left w:val="none" w:sz="0" w:space="0" w:color="auto"/>
                <w:bottom w:val="none" w:sz="0" w:space="0" w:color="auto"/>
                <w:right w:val="none" w:sz="0" w:space="0" w:color="auto"/>
              </w:divBdr>
            </w:div>
            <w:div w:id="284119557">
              <w:marLeft w:val="0"/>
              <w:marRight w:val="0"/>
              <w:marTop w:val="0"/>
              <w:marBottom w:val="0"/>
              <w:divBdr>
                <w:top w:val="none" w:sz="0" w:space="0" w:color="auto"/>
                <w:left w:val="none" w:sz="0" w:space="0" w:color="auto"/>
                <w:bottom w:val="none" w:sz="0" w:space="0" w:color="auto"/>
                <w:right w:val="none" w:sz="0" w:space="0" w:color="auto"/>
              </w:divBdr>
            </w:div>
            <w:div w:id="830484123">
              <w:marLeft w:val="0"/>
              <w:marRight w:val="0"/>
              <w:marTop w:val="0"/>
              <w:marBottom w:val="0"/>
              <w:divBdr>
                <w:top w:val="none" w:sz="0" w:space="0" w:color="auto"/>
                <w:left w:val="none" w:sz="0" w:space="0" w:color="auto"/>
                <w:bottom w:val="none" w:sz="0" w:space="0" w:color="auto"/>
                <w:right w:val="none" w:sz="0" w:space="0" w:color="auto"/>
              </w:divBdr>
            </w:div>
            <w:div w:id="2039893255">
              <w:marLeft w:val="0"/>
              <w:marRight w:val="0"/>
              <w:marTop w:val="0"/>
              <w:marBottom w:val="0"/>
              <w:divBdr>
                <w:top w:val="none" w:sz="0" w:space="0" w:color="auto"/>
                <w:left w:val="none" w:sz="0" w:space="0" w:color="auto"/>
                <w:bottom w:val="none" w:sz="0" w:space="0" w:color="auto"/>
                <w:right w:val="none" w:sz="0" w:space="0" w:color="auto"/>
              </w:divBdr>
            </w:div>
            <w:div w:id="884875024">
              <w:marLeft w:val="0"/>
              <w:marRight w:val="0"/>
              <w:marTop w:val="0"/>
              <w:marBottom w:val="0"/>
              <w:divBdr>
                <w:top w:val="none" w:sz="0" w:space="0" w:color="auto"/>
                <w:left w:val="none" w:sz="0" w:space="0" w:color="auto"/>
                <w:bottom w:val="none" w:sz="0" w:space="0" w:color="auto"/>
                <w:right w:val="none" w:sz="0" w:space="0" w:color="auto"/>
              </w:divBdr>
            </w:div>
            <w:div w:id="7684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30573">
      <w:bodyDiv w:val="1"/>
      <w:marLeft w:val="0"/>
      <w:marRight w:val="0"/>
      <w:marTop w:val="0"/>
      <w:marBottom w:val="0"/>
      <w:divBdr>
        <w:top w:val="none" w:sz="0" w:space="0" w:color="auto"/>
        <w:left w:val="none" w:sz="0" w:space="0" w:color="auto"/>
        <w:bottom w:val="none" w:sz="0" w:space="0" w:color="auto"/>
        <w:right w:val="none" w:sz="0" w:space="0" w:color="auto"/>
      </w:divBdr>
      <w:divsChild>
        <w:div w:id="1025787361">
          <w:marLeft w:val="0"/>
          <w:marRight w:val="0"/>
          <w:marTop w:val="0"/>
          <w:marBottom w:val="0"/>
          <w:divBdr>
            <w:top w:val="none" w:sz="0" w:space="0" w:color="auto"/>
            <w:left w:val="none" w:sz="0" w:space="0" w:color="auto"/>
            <w:bottom w:val="none" w:sz="0" w:space="0" w:color="auto"/>
            <w:right w:val="none" w:sz="0" w:space="0" w:color="auto"/>
          </w:divBdr>
          <w:divsChild>
            <w:div w:id="1650327570">
              <w:marLeft w:val="0"/>
              <w:marRight w:val="0"/>
              <w:marTop w:val="0"/>
              <w:marBottom w:val="0"/>
              <w:divBdr>
                <w:top w:val="none" w:sz="0" w:space="0" w:color="auto"/>
                <w:left w:val="none" w:sz="0" w:space="0" w:color="auto"/>
                <w:bottom w:val="none" w:sz="0" w:space="0" w:color="auto"/>
                <w:right w:val="none" w:sz="0" w:space="0" w:color="auto"/>
              </w:divBdr>
            </w:div>
            <w:div w:id="1257179091">
              <w:marLeft w:val="0"/>
              <w:marRight w:val="0"/>
              <w:marTop w:val="0"/>
              <w:marBottom w:val="0"/>
              <w:divBdr>
                <w:top w:val="none" w:sz="0" w:space="0" w:color="auto"/>
                <w:left w:val="none" w:sz="0" w:space="0" w:color="auto"/>
                <w:bottom w:val="none" w:sz="0" w:space="0" w:color="auto"/>
                <w:right w:val="none" w:sz="0" w:space="0" w:color="auto"/>
              </w:divBdr>
            </w:div>
            <w:div w:id="1109197165">
              <w:marLeft w:val="0"/>
              <w:marRight w:val="0"/>
              <w:marTop w:val="0"/>
              <w:marBottom w:val="0"/>
              <w:divBdr>
                <w:top w:val="none" w:sz="0" w:space="0" w:color="auto"/>
                <w:left w:val="none" w:sz="0" w:space="0" w:color="auto"/>
                <w:bottom w:val="none" w:sz="0" w:space="0" w:color="auto"/>
                <w:right w:val="none" w:sz="0" w:space="0" w:color="auto"/>
              </w:divBdr>
            </w:div>
            <w:div w:id="855509344">
              <w:marLeft w:val="0"/>
              <w:marRight w:val="0"/>
              <w:marTop w:val="0"/>
              <w:marBottom w:val="0"/>
              <w:divBdr>
                <w:top w:val="none" w:sz="0" w:space="0" w:color="auto"/>
                <w:left w:val="none" w:sz="0" w:space="0" w:color="auto"/>
                <w:bottom w:val="none" w:sz="0" w:space="0" w:color="auto"/>
                <w:right w:val="none" w:sz="0" w:space="0" w:color="auto"/>
              </w:divBdr>
            </w:div>
            <w:div w:id="777263686">
              <w:marLeft w:val="0"/>
              <w:marRight w:val="0"/>
              <w:marTop w:val="0"/>
              <w:marBottom w:val="0"/>
              <w:divBdr>
                <w:top w:val="none" w:sz="0" w:space="0" w:color="auto"/>
                <w:left w:val="none" w:sz="0" w:space="0" w:color="auto"/>
                <w:bottom w:val="none" w:sz="0" w:space="0" w:color="auto"/>
                <w:right w:val="none" w:sz="0" w:space="0" w:color="auto"/>
              </w:divBdr>
            </w:div>
            <w:div w:id="2044790569">
              <w:marLeft w:val="0"/>
              <w:marRight w:val="0"/>
              <w:marTop w:val="0"/>
              <w:marBottom w:val="0"/>
              <w:divBdr>
                <w:top w:val="none" w:sz="0" w:space="0" w:color="auto"/>
                <w:left w:val="none" w:sz="0" w:space="0" w:color="auto"/>
                <w:bottom w:val="none" w:sz="0" w:space="0" w:color="auto"/>
                <w:right w:val="none" w:sz="0" w:space="0" w:color="auto"/>
              </w:divBdr>
            </w:div>
            <w:div w:id="970523839">
              <w:marLeft w:val="0"/>
              <w:marRight w:val="0"/>
              <w:marTop w:val="0"/>
              <w:marBottom w:val="0"/>
              <w:divBdr>
                <w:top w:val="none" w:sz="0" w:space="0" w:color="auto"/>
                <w:left w:val="none" w:sz="0" w:space="0" w:color="auto"/>
                <w:bottom w:val="none" w:sz="0" w:space="0" w:color="auto"/>
                <w:right w:val="none" w:sz="0" w:space="0" w:color="auto"/>
              </w:divBdr>
            </w:div>
            <w:div w:id="226235209">
              <w:marLeft w:val="0"/>
              <w:marRight w:val="0"/>
              <w:marTop w:val="0"/>
              <w:marBottom w:val="0"/>
              <w:divBdr>
                <w:top w:val="none" w:sz="0" w:space="0" w:color="auto"/>
                <w:left w:val="none" w:sz="0" w:space="0" w:color="auto"/>
                <w:bottom w:val="none" w:sz="0" w:space="0" w:color="auto"/>
                <w:right w:val="none" w:sz="0" w:space="0" w:color="auto"/>
              </w:divBdr>
            </w:div>
            <w:div w:id="1897234368">
              <w:marLeft w:val="0"/>
              <w:marRight w:val="0"/>
              <w:marTop w:val="0"/>
              <w:marBottom w:val="0"/>
              <w:divBdr>
                <w:top w:val="none" w:sz="0" w:space="0" w:color="auto"/>
                <w:left w:val="none" w:sz="0" w:space="0" w:color="auto"/>
                <w:bottom w:val="none" w:sz="0" w:space="0" w:color="auto"/>
                <w:right w:val="none" w:sz="0" w:space="0" w:color="auto"/>
              </w:divBdr>
            </w:div>
            <w:div w:id="362563594">
              <w:marLeft w:val="0"/>
              <w:marRight w:val="0"/>
              <w:marTop w:val="0"/>
              <w:marBottom w:val="0"/>
              <w:divBdr>
                <w:top w:val="none" w:sz="0" w:space="0" w:color="auto"/>
                <w:left w:val="none" w:sz="0" w:space="0" w:color="auto"/>
                <w:bottom w:val="none" w:sz="0" w:space="0" w:color="auto"/>
                <w:right w:val="none" w:sz="0" w:space="0" w:color="auto"/>
              </w:divBdr>
            </w:div>
            <w:div w:id="1023284806">
              <w:marLeft w:val="0"/>
              <w:marRight w:val="0"/>
              <w:marTop w:val="0"/>
              <w:marBottom w:val="0"/>
              <w:divBdr>
                <w:top w:val="none" w:sz="0" w:space="0" w:color="auto"/>
                <w:left w:val="none" w:sz="0" w:space="0" w:color="auto"/>
                <w:bottom w:val="none" w:sz="0" w:space="0" w:color="auto"/>
                <w:right w:val="none" w:sz="0" w:space="0" w:color="auto"/>
              </w:divBdr>
            </w:div>
            <w:div w:id="454757540">
              <w:marLeft w:val="0"/>
              <w:marRight w:val="0"/>
              <w:marTop w:val="0"/>
              <w:marBottom w:val="0"/>
              <w:divBdr>
                <w:top w:val="none" w:sz="0" w:space="0" w:color="auto"/>
                <w:left w:val="none" w:sz="0" w:space="0" w:color="auto"/>
                <w:bottom w:val="none" w:sz="0" w:space="0" w:color="auto"/>
                <w:right w:val="none" w:sz="0" w:space="0" w:color="auto"/>
              </w:divBdr>
            </w:div>
            <w:div w:id="103966258">
              <w:marLeft w:val="0"/>
              <w:marRight w:val="0"/>
              <w:marTop w:val="0"/>
              <w:marBottom w:val="0"/>
              <w:divBdr>
                <w:top w:val="none" w:sz="0" w:space="0" w:color="auto"/>
                <w:left w:val="none" w:sz="0" w:space="0" w:color="auto"/>
                <w:bottom w:val="none" w:sz="0" w:space="0" w:color="auto"/>
                <w:right w:val="none" w:sz="0" w:space="0" w:color="auto"/>
              </w:divBdr>
            </w:div>
            <w:div w:id="560558377">
              <w:marLeft w:val="0"/>
              <w:marRight w:val="0"/>
              <w:marTop w:val="0"/>
              <w:marBottom w:val="0"/>
              <w:divBdr>
                <w:top w:val="none" w:sz="0" w:space="0" w:color="auto"/>
                <w:left w:val="none" w:sz="0" w:space="0" w:color="auto"/>
                <w:bottom w:val="none" w:sz="0" w:space="0" w:color="auto"/>
                <w:right w:val="none" w:sz="0" w:space="0" w:color="auto"/>
              </w:divBdr>
            </w:div>
            <w:div w:id="1621491868">
              <w:marLeft w:val="0"/>
              <w:marRight w:val="0"/>
              <w:marTop w:val="0"/>
              <w:marBottom w:val="0"/>
              <w:divBdr>
                <w:top w:val="none" w:sz="0" w:space="0" w:color="auto"/>
                <w:left w:val="none" w:sz="0" w:space="0" w:color="auto"/>
                <w:bottom w:val="none" w:sz="0" w:space="0" w:color="auto"/>
                <w:right w:val="none" w:sz="0" w:space="0" w:color="auto"/>
              </w:divBdr>
            </w:div>
            <w:div w:id="1523516214">
              <w:marLeft w:val="0"/>
              <w:marRight w:val="0"/>
              <w:marTop w:val="0"/>
              <w:marBottom w:val="0"/>
              <w:divBdr>
                <w:top w:val="none" w:sz="0" w:space="0" w:color="auto"/>
                <w:left w:val="none" w:sz="0" w:space="0" w:color="auto"/>
                <w:bottom w:val="none" w:sz="0" w:space="0" w:color="auto"/>
                <w:right w:val="none" w:sz="0" w:space="0" w:color="auto"/>
              </w:divBdr>
            </w:div>
            <w:div w:id="767196030">
              <w:marLeft w:val="0"/>
              <w:marRight w:val="0"/>
              <w:marTop w:val="0"/>
              <w:marBottom w:val="0"/>
              <w:divBdr>
                <w:top w:val="none" w:sz="0" w:space="0" w:color="auto"/>
                <w:left w:val="none" w:sz="0" w:space="0" w:color="auto"/>
                <w:bottom w:val="none" w:sz="0" w:space="0" w:color="auto"/>
                <w:right w:val="none" w:sz="0" w:space="0" w:color="auto"/>
              </w:divBdr>
            </w:div>
            <w:div w:id="808285548">
              <w:marLeft w:val="0"/>
              <w:marRight w:val="0"/>
              <w:marTop w:val="0"/>
              <w:marBottom w:val="0"/>
              <w:divBdr>
                <w:top w:val="none" w:sz="0" w:space="0" w:color="auto"/>
                <w:left w:val="none" w:sz="0" w:space="0" w:color="auto"/>
                <w:bottom w:val="none" w:sz="0" w:space="0" w:color="auto"/>
                <w:right w:val="none" w:sz="0" w:space="0" w:color="auto"/>
              </w:divBdr>
            </w:div>
            <w:div w:id="1584144784">
              <w:marLeft w:val="0"/>
              <w:marRight w:val="0"/>
              <w:marTop w:val="0"/>
              <w:marBottom w:val="0"/>
              <w:divBdr>
                <w:top w:val="none" w:sz="0" w:space="0" w:color="auto"/>
                <w:left w:val="none" w:sz="0" w:space="0" w:color="auto"/>
                <w:bottom w:val="none" w:sz="0" w:space="0" w:color="auto"/>
                <w:right w:val="none" w:sz="0" w:space="0" w:color="auto"/>
              </w:divBdr>
            </w:div>
            <w:div w:id="660886001">
              <w:marLeft w:val="0"/>
              <w:marRight w:val="0"/>
              <w:marTop w:val="0"/>
              <w:marBottom w:val="0"/>
              <w:divBdr>
                <w:top w:val="none" w:sz="0" w:space="0" w:color="auto"/>
                <w:left w:val="none" w:sz="0" w:space="0" w:color="auto"/>
                <w:bottom w:val="none" w:sz="0" w:space="0" w:color="auto"/>
                <w:right w:val="none" w:sz="0" w:space="0" w:color="auto"/>
              </w:divBdr>
            </w:div>
            <w:div w:id="456948133">
              <w:marLeft w:val="0"/>
              <w:marRight w:val="0"/>
              <w:marTop w:val="0"/>
              <w:marBottom w:val="0"/>
              <w:divBdr>
                <w:top w:val="none" w:sz="0" w:space="0" w:color="auto"/>
                <w:left w:val="none" w:sz="0" w:space="0" w:color="auto"/>
                <w:bottom w:val="none" w:sz="0" w:space="0" w:color="auto"/>
                <w:right w:val="none" w:sz="0" w:space="0" w:color="auto"/>
              </w:divBdr>
            </w:div>
            <w:div w:id="1227649574">
              <w:marLeft w:val="0"/>
              <w:marRight w:val="0"/>
              <w:marTop w:val="0"/>
              <w:marBottom w:val="0"/>
              <w:divBdr>
                <w:top w:val="none" w:sz="0" w:space="0" w:color="auto"/>
                <w:left w:val="none" w:sz="0" w:space="0" w:color="auto"/>
                <w:bottom w:val="none" w:sz="0" w:space="0" w:color="auto"/>
                <w:right w:val="none" w:sz="0" w:space="0" w:color="auto"/>
              </w:divBdr>
            </w:div>
            <w:div w:id="1295405327">
              <w:marLeft w:val="0"/>
              <w:marRight w:val="0"/>
              <w:marTop w:val="0"/>
              <w:marBottom w:val="0"/>
              <w:divBdr>
                <w:top w:val="none" w:sz="0" w:space="0" w:color="auto"/>
                <w:left w:val="none" w:sz="0" w:space="0" w:color="auto"/>
                <w:bottom w:val="none" w:sz="0" w:space="0" w:color="auto"/>
                <w:right w:val="none" w:sz="0" w:space="0" w:color="auto"/>
              </w:divBdr>
            </w:div>
            <w:div w:id="996811620">
              <w:marLeft w:val="0"/>
              <w:marRight w:val="0"/>
              <w:marTop w:val="0"/>
              <w:marBottom w:val="0"/>
              <w:divBdr>
                <w:top w:val="none" w:sz="0" w:space="0" w:color="auto"/>
                <w:left w:val="none" w:sz="0" w:space="0" w:color="auto"/>
                <w:bottom w:val="none" w:sz="0" w:space="0" w:color="auto"/>
                <w:right w:val="none" w:sz="0" w:space="0" w:color="auto"/>
              </w:divBdr>
            </w:div>
            <w:div w:id="993487784">
              <w:marLeft w:val="0"/>
              <w:marRight w:val="0"/>
              <w:marTop w:val="0"/>
              <w:marBottom w:val="0"/>
              <w:divBdr>
                <w:top w:val="none" w:sz="0" w:space="0" w:color="auto"/>
                <w:left w:val="none" w:sz="0" w:space="0" w:color="auto"/>
                <w:bottom w:val="none" w:sz="0" w:space="0" w:color="auto"/>
                <w:right w:val="none" w:sz="0" w:space="0" w:color="auto"/>
              </w:divBdr>
            </w:div>
            <w:div w:id="1053390956">
              <w:marLeft w:val="0"/>
              <w:marRight w:val="0"/>
              <w:marTop w:val="0"/>
              <w:marBottom w:val="0"/>
              <w:divBdr>
                <w:top w:val="none" w:sz="0" w:space="0" w:color="auto"/>
                <w:left w:val="none" w:sz="0" w:space="0" w:color="auto"/>
                <w:bottom w:val="none" w:sz="0" w:space="0" w:color="auto"/>
                <w:right w:val="none" w:sz="0" w:space="0" w:color="auto"/>
              </w:divBdr>
            </w:div>
            <w:div w:id="1882860829">
              <w:marLeft w:val="0"/>
              <w:marRight w:val="0"/>
              <w:marTop w:val="0"/>
              <w:marBottom w:val="0"/>
              <w:divBdr>
                <w:top w:val="none" w:sz="0" w:space="0" w:color="auto"/>
                <w:left w:val="none" w:sz="0" w:space="0" w:color="auto"/>
                <w:bottom w:val="none" w:sz="0" w:space="0" w:color="auto"/>
                <w:right w:val="none" w:sz="0" w:space="0" w:color="auto"/>
              </w:divBdr>
            </w:div>
            <w:div w:id="935406852">
              <w:marLeft w:val="0"/>
              <w:marRight w:val="0"/>
              <w:marTop w:val="0"/>
              <w:marBottom w:val="0"/>
              <w:divBdr>
                <w:top w:val="none" w:sz="0" w:space="0" w:color="auto"/>
                <w:left w:val="none" w:sz="0" w:space="0" w:color="auto"/>
                <w:bottom w:val="none" w:sz="0" w:space="0" w:color="auto"/>
                <w:right w:val="none" w:sz="0" w:space="0" w:color="auto"/>
              </w:divBdr>
            </w:div>
            <w:div w:id="173767520">
              <w:marLeft w:val="0"/>
              <w:marRight w:val="0"/>
              <w:marTop w:val="0"/>
              <w:marBottom w:val="0"/>
              <w:divBdr>
                <w:top w:val="none" w:sz="0" w:space="0" w:color="auto"/>
                <w:left w:val="none" w:sz="0" w:space="0" w:color="auto"/>
                <w:bottom w:val="none" w:sz="0" w:space="0" w:color="auto"/>
                <w:right w:val="none" w:sz="0" w:space="0" w:color="auto"/>
              </w:divBdr>
            </w:div>
            <w:div w:id="1261059942">
              <w:marLeft w:val="0"/>
              <w:marRight w:val="0"/>
              <w:marTop w:val="0"/>
              <w:marBottom w:val="0"/>
              <w:divBdr>
                <w:top w:val="none" w:sz="0" w:space="0" w:color="auto"/>
                <w:left w:val="none" w:sz="0" w:space="0" w:color="auto"/>
                <w:bottom w:val="none" w:sz="0" w:space="0" w:color="auto"/>
                <w:right w:val="none" w:sz="0" w:space="0" w:color="auto"/>
              </w:divBdr>
            </w:div>
            <w:div w:id="877356046">
              <w:marLeft w:val="0"/>
              <w:marRight w:val="0"/>
              <w:marTop w:val="0"/>
              <w:marBottom w:val="0"/>
              <w:divBdr>
                <w:top w:val="none" w:sz="0" w:space="0" w:color="auto"/>
                <w:left w:val="none" w:sz="0" w:space="0" w:color="auto"/>
                <w:bottom w:val="none" w:sz="0" w:space="0" w:color="auto"/>
                <w:right w:val="none" w:sz="0" w:space="0" w:color="auto"/>
              </w:divBdr>
            </w:div>
            <w:div w:id="356934489">
              <w:marLeft w:val="0"/>
              <w:marRight w:val="0"/>
              <w:marTop w:val="0"/>
              <w:marBottom w:val="0"/>
              <w:divBdr>
                <w:top w:val="none" w:sz="0" w:space="0" w:color="auto"/>
                <w:left w:val="none" w:sz="0" w:space="0" w:color="auto"/>
                <w:bottom w:val="none" w:sz="0" w:space="0" w:color="auto"/>
                <w:right w:val="none" w:sz="0" w:space="0" w:color="auto"/>
              </w:divBdr>
            </w:div>
            <w:div w:id="1803960018">
              <w:marLeft w:val="0"/>
              <w:marRight w:val="0"/>
              <w:marTop w:val="0"/>
              <w:marBottom w:val="0"/>
              <w:divBdr>
                <w:top w:val="none" w:sz="0" w:space="0" w:color="auto"/>
                <w:left w:val="none" w:sz="0" w:space="0" w:color="auto"/>
                <w:bottom w:val="none" w:sz="0" w:space="0" w:color="auto"/>
                <w:right w:val="none" w:sz="0" w:space="0" w:color="auto"/>
              </w:divBdr>
            </w:div>
            <w:div w:id="665789845">
              <w:marLeft w:val="0"/>
              <w:marRight w:val="0"/>
              <w:marTop w:val="0"/>
              <w:marBottom w:val="0"/>
              <w:divBdr>
                <w:top w:val="none" w:sz="0" w:space="0" w:color="auto"/>
                <w:left w:val="none" w:sz="0" w:space="0" w:color="auto"/>
                <w:bottom w:val="none" w:sz="0" w:space="0" w:color="auto"/>
                <w:right w:val="none" w:sz="0" w:space="0" w:color="auto"/>
              </w:divBdr>
            </w:div>
            <w:div w:id="1163355045">
              <w:marLeft w:val="0"/>
              <w:marRight w:val="0"/>
              <w:marTop w:val="0"/>
              <w:marBottom w:val="0"/>
              <w:divBdr>
                <w:top w:val="none" w:sz="0" w:space="0" w:color="auto"/>
                <w:left w:val="none" w:sz="0" w:space="0" w:color="auto"/>
                <w:bottom w:val="none" w:sz="0" w:space="0" w:color="auto"/>
                <w:right w:val="none" w:sz="0" w:space="0" w:color="auto"/>
              </w:divBdr>
            </w:div>
            <w:div w:id="1183283078">
              <w:marLeft w:val="0"/>
              <w:marRight w:val="0"/>
              <w:marTop w:val="0"/>
              <w:marBottom w:val="0"/>
              <w:divBdr>
                <w:top w:val="none" w:sz="0" w:space="0" w:color="auto"/>
                <w:left w:val="none" w:sz="0" w:space="0" w:color="auto"/>
                <w:bottom w:val="none" w:sz="0" w:space="0" w:color="auto"/>
                <w:right w:val="none" w:sz="0" w:space="0" w:color="auto"/>
              </w:divBdr>
            </w:div>
            <w:div w:id="104229905">
              <w:marLeft w:val="0"/>
              <w:marRight w:val="0"/>
              <w:marTop w:val="0"/>
              <w:marBottom w:val="0"/>
              <w:divBdr>
                <w:top w:val="none" w:sz="0" w:space="0" w:color="auto"/>
                <w:left w:val="none" w:sz="0" w:space="0" w:color="auto"/>
                <w:bottom w:val="none" w:sz="0" w:space="0" w:color="auto"/>
                <w:right w:val="none" w:sz="0" w:space="0" w:color="auto"/>
              </w:divBdr>
            </w:div>
            <w:div w:id="1808358680">
              <w:marLeft w:val="0"/>
              <w:marRight w:val="0"/>
              <w:marTop w:val="0"/>
              <w:marBottom w:val="0"/>
              <w:divBdr>
                <w:top w:val="none" w:sz="0" w:space="0" w:color="auto"/>
                <w:left w:val="none" w:sz="0" w:space="0" w:color="auto"/>
                <w:bottom w:val="none" w:sz="0" w:space="0" w:color="auto"/>
                <w:right w:val="none" w:sz="0" w:space="0" w:color="auto"/>
              </w:divBdr>
            </w:div>
            <w:div w:id="281886593">
              <w:marLeft w:val="0"/>
              <w:marRight w:val="0"/>
              <w:marTop w:val="0"/>
              <w:marBottom w:val="0"/>
              <w:divBdr>
                <w:top w:val="none" w:sz="0" w:space="0" w:color="auto"/>
                <w:left w:val="none" w:sz="0" w:space="0" w:color="auto"/>
                <w:bottom w:val="none" w:sz="0" w:space="0" w:color="auto"/>
                <w:right w:val="none" w:sz="0" w:space="0" w:color="auto"/>
              </w:divBdr>
            </w:div>
            <w:div w:id="1680618346">
              <w:marLeft w:val="0"/>
              <w:marRight w:val="0"/>
              <w:marTop w:val="0"/>
              <w:marBottom w:val="0"/>
              <w:divBdr>
                <w:top w:val="none" w:sz="0" w:space="0" w:color="auto"/>
                <w:left w:val="none" w:sz="0" w:space="0" w:color="auto"/>
                <w:bottom w:val="none" w:sz="0" w:space="0" w:color="auto"/>
                <w:right w:val="none" w:sz="0" w:space="0" w:color="auto"/>
              </w:divBdr>
            </w:div>
            <w:div w:id="24328057">
              <w:marLeft w:val="0"/>
              <w:marRight w:val="0"/>
              <w:marTop w:val="0"/>
              <w:marBottom w:val="0"/>
              <w:divBdr>
                <w:top w:val="none" w:sz="0" w:space="0" w:color="auto"/>
                <w:left w:val="none" w:sz="0" w:space="0" w:color="auto"/>
                <w:bottom w:val="none" w:sz="0" w:space="0" w:color="auto"/>
                <w:right w:val="none" w:sz="0" w:space="0" w:color="auto"/>
              </w:divBdr>
            </w:div>
            <w:div w:id="837423697">
              <w:marLeft w:val="0"/>
              <w:marRight w:val="0"/>
              <w:marTop w:val="0"/>
              <w:marBottom w:val="0"/>
              <w:divBdr>
                <w:top w:val="none" w:sz="0" w:space="0" w:color="auto"/>
                <w:left w:val="none" w:sz="0" w:space="0" w:color="auto"/>
                <w:bottom w:val="none" w:sz="0" w:space="0" w:color="auto"/>
                <w:right w:val="none" w:sz="0" w:space="0" w:color="auto"/>
              </w:divBdr>
            </w:div>
            <w:div w:id="780883267">
              <w:marLeft w:val="0"/>
              <w:marRight w:val="0"/>
              <w:marTop w:val="0"/>
              <w:marBottom w:val="0"/>
              <w:divBdr>
                <w:top w:val="none" w:sz="0" w:space="0" w:color="auto"/>
                <w:left w:val="none" w:sz="0" w:space="0" w:color="auto"/>
                <w:bottom w:val="none" w:sz="0" w:space="0" w:color="auto"/>
                <w:right w:val="none" w:sz="0" w:space="0" w:color="auto"/>
              </w:divBdr>
            </w:div>
            <w:div w:id="2077048378">
              <w:marLeft w:val="0"/>
              <w:marRight w:val="0"/>
              <w:marTop w:val="0"/>
              <w:marBottom w:val="0"/>
              <w:divBdr>
                <w:top w:val="none" w:sz="0" w:space="0" w:color="auto"/>
                <w:left w:val="none" w:sz="0" w:space="0" w:color="auto"/>
                <w:bottom w:val="none" w:sz="0" w:space="0" w:color="auto"/>
                <w:right w:val="none" w:sz="0" w:space="0" w:color="auto"/>
              </w:divBdr>
            </w:div>
            <w:div w:id="1522550544">
              <w:marLeft w:val="0"/>
              <w:marRight w:val="0"/>
              <w:marTop w:val="0"/>
              <w:marBottom w:val="0"/>
              <w:divBdr>
                <w:top w:val="none" w:sz="0" w:space="0" w:color="auto"/>
                <w:left w:val="none" w:sz="0" w:space="0" w:color="auto"/>
                <w:bottom w:val="none" w:sz="0" w:space="0" w:color="auto"/>
                <w:right w:val="none" w:sz="0" w:space="0" w:color="auto"/>
              </w:divBdr>
            </w:div>
            <w:div w:id="1457990826">
              <w:marLeft w:val="0"/>
              <w:marRight w:val="0"/>
              <w:marTop w:val="0"/>
              <w:marBottom w:val="0"/>
              <w:divBdr>
                <w:top w:val="none" w:sz="0" w:space="0" w:color="auto"/>
                <w:left w:val="none" w:sz="0" w:space="0" w:color="auto"/>
                <w:bottom w:val="none" w:sz="0" w:space="0" w:color="auto"/>
                <w:right w:val="none" w:sz="0" w:space="0" w:color="auto"/>
              </w:divBdr>
            </w:div>
            <w:div w:id="304117329">
              <w:marLeft w:val="0"/>
              <w:marRight w:val="0"/>
              <w:marTop w:val="0"/>
              <w:marBottom w:val="0"/>
              <w:divBdr>
                <w:top w:val="none" w:sz="0" w:space="0" w:color="auto"/>
                <w:left w:val="none" w:sz="0" w:space="0" w:color="auto"/>
                <w:bottom w:val="none" w:sz="0" w:space="0" w:color="auto"/>
                <w:right w:val="none" w:sz="0" w:space="0" w:color="auto"/>
              </w:divBdr>
            </w:div>
            <w:div w:id="444731764">
              <w:marLeft w:val="0"/>
              <w:marRight w:val="0"/>
              <w:marTop w:val="0"/>
              <w:marBottom w:val="0"/>
              <w:divBdr>
                <w:top w:val="none" w:sz="0" w:space="0" w:color="auto"/>
                <w:left w:val="none" w:sz="0" w:space="0" w:color="auto"/>
                <w:bottom w:val="none" w:sz="0" w:space="0" w:color="auto"/>
                <w:right w:val="none" w:sz="0" w:space="0" w:color="auto"/>
              </w:divBdr>
            </w:div>
            <w:div w:id="773475459">
              <w:marLeft w:val="0"/>
              <w:marRight w:val="0"/>
              <w:marTop w:val="0"/>
              <w:marBottom w:val="0"/>
              <w:divBdr>
                <w:top w:val="none" w:sz="0" w:space="0" w:color="auto"/>
                <w:left w:val="none" w:sz="0" w:space="0" w:color="auto"/>
                <w:bottom w:val="none" w:sz="0" w:space="0" w:color="auto"/>
                <w:right w:val="none" w:sz="0" w:space="0" w:color="auto"/>
              </w:divBdr>
            </w:div>
            <w:div w:id="1503856585">
              <w:marLeft w:val="0"/>
              <w:marRight w:val="0"/>
              <w:marTop w:val="0"/>
              <w:marBottom w:val="0"/>
              <w:divBdr>
                <w:top w:val="none" w:sz="0" w:space="0" w:color="auto"/>
                <w:left w:val="none" w:sz="0" w:space="0" w:color="auto"/>
                <w:bottom w:val="none" w:sz="0" w:space="0" w:color="auto"/>
                <w:right w:val="none" w:sz="0" w:space="0" w:color="auto"/>
              </w:divBdr>
            </w:div>
            <w:div w:id="802312426">
              <w:marLeft w:val="0"/>
              <w:marRight w:val="0"/>
              <w:marTop w:val="0"/>
              <w:marBottom w:val="0"/>
              <w:divBdr>
                <w:top w:val="none" w:sz="0" w:space="0" w:color="auto"/>
                <w:left w:val="none" w:sz="0" w:space="0" w:color="auto"/>
                <w:bottom w:val="none" w:sz="0" w:space="0" w:color="auto"/>
                <w:right w:val="none" w:sz="0" w:space="0" w:color="auto"/>
              </w:divBdr>
            </w:div>
            <w:div w:id="838277525">
              <w:marLeft w:val="0"/>
              <w:marRight w:val="0"/>
              <w:marTop w:val="0"/>
              <w:marBottom w:val="0"/>
              <w:divBdr>
                <w:top w:val="none" w:sz="0" w:space="0" w:color="auto"/>
                <w:left w:val="none" w:sz="0" w:space="0" w:color="auto"/>
                <w:bottom w:val="none" w:sz="0" w:space="0" w:color="auto"/>
                <w:right w:val="none" w:sz="0" w:space="0" w:color="auto"/>
              </w:divBdr>
            </w:div>
            <w:div w:id="5183437">
              <w:marLeft w:val="0"/>
              <w:marRight w:val="0"/>
              <w:marTop w:val="0"/>
              <w:marBottom w:val="0"/>
              <w:divBdr>
                <w:top w:val="none" w:sz="0" w:space="0" w:color="auto"/>
                <w:left w:val="none" w:sz="0" w:space="0" w:color="auto"/>
                <w:bottom w:val="none" w:sz="0" w:space="0" w:color="auto"/>
                <w:right w:val="none" w:sz="0" w:space="0" w:color="auto"/>
              </w:divBdr>
            </w:div>
            <w:div w:id="450592344">
              <w:marLeft w:val="0"/>
              <w:marRight w:val="0"/>
              <w:marTop w:val="0"/>
              <w:marBottom w:val="0"/>
              <w:divBdr>
                <w:top w:val="none" w:sz="0" w:space="0" w:color="auto"/>
                <w:left w:val="none" w:sz="0" w:space="0" w:color="auto"/>
                <w:bottom w:val="none" w:sz="0" w:space="0" w:color="auto"/>
                <w:right w:val="none" w:sz="0" w:space="0" w:color="auto"/>
              </w:divBdr>
            </w:div>
            <w:div w:id="608975511">
              <w:marLeft w:val="0"/>
              <w:marRight w:val="0"/>
              <w:marTop w:val="0"/>
              <w:marBottom w:val="0"/>
              <w:divBdr>
                <w:top w:val="none" w:sz="0" w:space="0" w:color="auto"/>
                <w:left w:val="none" w:sz="0" w:space="0" w:color="auto"/>
                <w:bottom w:val="none" w:sz="0" w:space="0" w:color="auto"/>
                <w:right w:val="none" w:sz="0" w:space="0" w:color="auto"/>
              </w:divBdr>
            </w:div>
            <w:div w:id="1004404884">
              <w:marLeft w:val="0"/>
              <w:marRight w:val="0"/>
              <w:marTop w:val="0"/>
              <w:marBottom w:val="0"/>
              <w:divBdr>
                <w:top w:val="none" w:sz="0" w:space="0" w:color="auto"/>
                <w:left w:val="none" w:sz="0" w:space="0" w:color="auto"/>
                <w:bottom w:val="none" w:sz="0" w:space="0" w:color="auto"/>
                <w:right w:val="none" w:sz="0" w:space="0" w:color="auto"/>
              </w:divBdr>
            </w:div>
            <w:div w:id="990058983">
              <w:marLeft w:val="0"/>
              <w:marRight w:val="0"/>
              <w:marTop w:val="0"/>
              <w:marBottom w:val="0"/>
              <w:divBdr>
                <w:top w:val="none" w:sz="0" w:space="0" w:color="auto"/>
                <w:left w:val="none" w:sz="0" w:space="0" w:color="auto"/>
                <w:bottom w:val="none" w:sz="0" w:space="0" w:color="auto"/>
                <w:right w:val="none" w:sz="0" w:space="0" w:color="auto"/>
              </w:divBdr>
            </w:div>
            <w:div w:id="897086632">
              <w:marLeft w:val="0"/>
              <w:marRight w:val="0"/>
              <w:marTop w:val="0"/>
              <w:marBottom w:val="0"/>
              <w:divBdr>
                <w:top w:val="none" w:sz="0" w:space="0" w:color="auto"/>
                <w:left w:val="none" w:sz="0" w:space="0" w:color="auto"/>
                <w:bottom w:val="none" w:sz="0" w:space="0" w:color="auto"/>
                <w:right w:val="none" w:sz="0" w:space="0" w:color="auto"/>
              </w:divBdr>
            </w:div>
            <w:div w:id="148601357">
              <w:marLeft w:val="0"/>
              <w:marRight w:val="0"/>
              <w:marTop w:val="0"/>
              <w:marBottom w:val="0"/>
              <w:divBdr>
                <w:top w:val="none" w:sz="0" w:space="0" w:color="auto"/>
                <w:left w:val="none" w:sz="0" w:space="0" w:color="auto"/>
                <w:bottom w:val="none" w:sz="0" w:space="0" w:color="auto"/>
                <w:right w:val="none" w:sz="0" w:space="0" w:color="auto"/>
              </w:divBdr>
            </w:div>
            <w:div w:id="1604919190">
              <w:marLeft w:val="0"/>
              <w:marRight w:val="0"/>
              <w:marTop w:val="0"/>
              <w:marBottom w:val="0"/>
              <w:divBdr>
                <w:top w:val="none" w:sz="0" w:space="0" w:color="auto"/>
                <w:left w:val="none" w:sz="0" w:space="0" w:color="auto"/>
                <w:bottom w:val="none" w:sz="0" w:space="0" w:color="auto"/>
                <w:right w:val="none" w:sz="0" w:space="0" w:color="auto"/>
              </w:divBdr>
            </w:div>
            <w:div w:id="1141730081">
              <w:marLeft w:val="0"/>
              <w:marRight w:val="0"/>
              <w:marTop w:val="0"/>
              <w:marBottom w:val="0"/>
              <w:divBdr>
                <w:top w:val="none" w:sz="0" w:space="0" w:color="auto"/>
                <w:left w:val="none" w:sz="0" w:space="0" w:color="auto"/>
                <w:bottom w:val="none" w:sz="0" w:space="0" w:color="auto"/>
                <w:right w:val="none" w:sz="0" w:space="0" w:color="auto"/>
              </w:divBdr>
            </w:div>
            <w:div w:id="1779522712">
              <w:marLeft w:val="0"/>
              <w:marRight w:val="0"/>
              <w:marTop w:val="0"/>
              <w:marBottom w:val="0"/>
              <w:divBdr>
                <w:top w:val="none" w:sz="0" w:space="0" w:color="auto"/>
                <w:left w:val="none" w:sz="0" w:space="0" w:color="auto"/>
                <w:bottom w:val="none" w:sz="0" w:space="0" w:color="auto"/>
                <w:right w:val="none" w:sz="0" w:space="0" w:color="auto"/>
              </w:divBdr>
            </w:div>
            <w:div w:id="1509052595">
              <w:marLeft w:val="0"/>
              <w:marRight w:val="0"/>
              <w:marTop w:val="0"/>
              <w:marBottom w:val="0"/>
              <w:divBdr>
                <w:top w:val="none" w:sz="0" w:space="0" w:color="auto"/>
                <w:left w:val="none" w:sz="0" w:space="0" w:color="auto"/>
                <w:bottom w:val="none" w:sz="0" w:space="0" w:color="auto"/>
                <w:right w:val="none" w:sz="0" w:space="0" w:color="auto"/>
              </w:divBdr>
            </w:div>
            <w:div w:id="254171567">
              <w:marLeft w:val="0"/>
              <w:marRight w:val="0"/>
              <w:marTop w:val="0"/>
              <w:marBottom w:val="0"/>
              <w:divBdr>
                <w:top w:val="none" w:sz="0" w:space="0" w:color="auto"/>
                <w:left w:val="none" w:sz="0" w:space="0" w:color="auto"/>
                <w:bottom w:val="none" w:sz="0" w:space="0" w:color="auto"/>
                <w:right w:val="none" w:sz="0" w:space="0" w:color="auto"/>
              </w:divBdr>
            </w:div>
            <w:div w:id="522209414">
              <w:marLeft w:val="0"/>
              <w:marRight w:val="0"/>
              <w:marTop w:val="0"/>
              <w:marBottom w:val="0"/>
              <w:divBdr>
                <w:top w:val="none" w:sz="0" w:space="0" w:color="auto"/>
                <w:left w:val="none" w:sz="0" w:space="0" w:color="auto"/>
                <w:bottom w:val="none" w:sz="0" w:space="0" w:color="auto"/>
                <w:right w:val="none" w:sz="0" w:space="0" w:color="auto"/>
              </w:divBdr>
            </w:div>
            <w:div w:id="1681202768">
              <w:marLeft w:val="0"/>
              <w:marRight w:val="0"/>
              <w:marTop w:val="0"/>
              <w:marBottom w:val="0"/>
              <w:divBdr>
                <w:top w:val="none" w:sz="0" w:space="0" w:color="auto"/>
                <w:left w:val="none" w:sz="0" w:space="0" w:color="auto"/>
                <w:bottom w:val="none" w:sz="0" w:space="0" w:color="auto"/>
                <w:right w:val="none" w:sz="0" w:space="0" w:color="auto"/>
              </w:divBdr>
            </w:div>
            <w:div w:id="1709724556">
              <w:marLeft w:val="0"/>
              <w:marRight w:val="0"/>
              <w:marTop w:val="0"/>
              <w:marBottom w:val="0"/>
              <w:divBdr>
                <w:top w:val="none" w:sz="0" w:space="0" w:color="auto"/>
                <w:left w:val="none" w:sz="0" w:space="0" w:color="auto"/>
                <w:bottom w:val="none" w:sz="0" w:space="0" w:color="auto"/>
                <w:right w:val="none" w:sz="0" w:space="0" w:color="auto"/>
              </w:divBdr>
            </w:div>
            <w:div w:id="833185851">
              <w:marLeft w:val="0"/>
              <w:marRight w:val="0"/>
              <w:marTop w:val="0"/>
              <w:marBottom w:val="0"/>
              <w:divBdr>
                <w:top w:val="none" w:sz="0" w:space="0" w:color="auto"/>
                <w:left w:val="none" w:sz="0" w:space="0" w:color="auto"/>
                <w:bottom w:val="none" w:sz="0" w:space="0" w:color="auto"/>
                <w:right w:val="none" w:sz="0" w:space="0" w:color="auto"/>
              </w:divBdr>
            </w:div>
            <w:div w:id="1199590846">
              <w:marLeft w:val="0"/>
              <w:marRight w:val="0"/>
              <w:marTop w:val="0"/>
              <w:marBottom w:val="0"/>
              <w:divBdr>
                <w:top w:val="none" w:sz="0" w:space="0" w:color="auto"/>
                <w:left w:val="none" w:sz="0" w:space="0" w:color="auto"/>
                <w:bottom w:val="none" w:sz="0" w:space="0" w:color="auto"/>
                <w:right w:val="none" w:sz="0" w:space="0" w:color="auto"/>
              </w:divBdr>
            </w:div>
            <w:div w:id="2140492373">
              <w:marLeft w:val="0"/>
              <w:marRight w:val="0"/>
              <w:marTop w:val="0"/>
              <w:marBottom w:val="0"/>
              <w:divBdr>
                <w:top w:val="none" w:sz="0" w:space="0" w:color="auto"/>
                <w:left w:val="none" w:sz="0" w:space="0" w:color="auto"/>
                <w:bottom w:val="none" w:sz="0" w:space="0" w:color="auto"/>
                <w:right w:val="none" w:sz="0" w:space="0" w:color="auto"/>
              </w:divBdr>
            </w:div>
            <w:div w:id="369379993">
              <w:marLeft w:val="0"/>
              <w:marRight w:val="0"/>
              <w:marTop w:val="0"/>
              <w:marBottom w:val="0"/>
              <w:divBdr>
                <w:top w:val="none" w:sz="0" w:space="0" w:color="auto"/>
                <w:left w:val="none" w:sz="0" w:space="0" w:color="auto"/>
                <w:bottom w:val="none" w:sz="0" w:space="0" w:color="auto"/>
                <w:right w:val="none" w:sz="0" w:space="0" w:color="auto"/>
              </w:divBdr>
            </w:div>
            <w:div w:id="1669601307">
              <w:marLeft w:val="0"/>
              <w:marRight w:val="0"/>
              <w:marTop w:val="0"/>
              <w:marBottom w:val="0"/>
              <w:divBdr>
                <w:top w:val="none" w:sz="0" w:space="0" w:color="auto"/>
                <w:left w:val="none" w:sz="0" w:space="0" w:color="auto"/>
                <w:bottom w:val="none" w:sz="0" w:space="0" w:color="auto"/>
                <w:right w:val="none" w:sz="0" w:space="0" w:color="auto"/>
              </w:divBdr>
            </w:div>
            <w:div w:id="1161776518">
              <w:marLeft w:val="0"/>
              <w:marRight w:val="0"/>
              <w:marTop w:val="0"/>
              <w:marBottom w:val="0"/>
              <w:divBdr>
                <w:top w:val="none" w:sz="0" w:space="0" w:color="auto"/>
                <w:left w:val="none" w:sz="0" w:space="0" w:color="auto"/>
                <w:bottom w:val="none" w:sz="0" w:space="0" w:color="auto"/>
                <w:right w:val="none" w:sz="0" w:space="0" w:color="auto"/>
              </w:divBdr>
            </w:div>
            <w:div w:id="862330381">
              <w:marLeft w:val="0"/>
              <w:marRight w:val="0"/>
              <w:marTop w:val="0"/>
              <w:marBottom w:val="0"/>
              <w:divBdr>
                <w:top w:val="none" w:sz="0" w:space="0" w:color="auto"/>
                <w:left w:val="none" w:sz="0" w:space="0" w:color="auto"/>
                <w:bottom w:val="none" w:sz="0" w:space="0" w:color="auto"/>
                <w:right w:val="none" w:sz="0" w:space="0" w:color="auto"/>
              </w:divBdr>
            </w:div>
            <w:div w:id="1863546778">
              <w:marLeft w:val="0"/>
              <w:marRight w:val="0"/>
              <w:marTop w:val="0"/>
              <w:marBottom w:val="0"/>
              <w:divBdr>
                <w:top w:val="none" w:sz="0" w:space="0" w:color="auto"/>
                <w:left w:val="none" w:sz="0" w:space="0" w:color="auto"/>
                <w:bottom w:val="none" w:sz="0" w:space="0" w:color="auto"/>
                <w:right w:val="none" w:sz="0" w:space="0" w:color="auto"/>
              </w:divBdr>
            </w:div>
            <w:div w:id="143395359">
              <w:marLeft w:val="0"/>
              <w:marRight w:val="0"/>
              <w:marTop w:val="0"/>
              <w:marBottom w:val="0"/>
              <w:divBdr>
                <w:top w:val="none" w:sz="0" w:space="0" w:color="auto"/>
                <w:left w:val="none" w:sz="0" w:space="0" w:color="auto"/>
                <w:bottom w:val="none" w:sz="0" w:space="0" w:color="auto"/>
                <w:right w:val="none" w:sz="0" w:space="0" w:color="auto"/>
              </w:divBdr>
            </w:div>
            <w:div w:id="1362628533">
              <w:marLeft w:val="0"/>
              <w:marRight w:val="0"/>
              <w:marTop w:val="0"/>
              <w:marBottom w:val="0"/>
              <w:divBdr>
                <w:top w:val="none" w:sz="0" w:space="0" w:color="auto"/>
                <w:left w:val="none" w:sz="0" w:space="0" w:color="auto"/>
                <w:bottom w:val="none" w:sz="0" w:space="0" w:color="auto"/>
                <w:right w:val="none" w:sz="0" w:space="0" w:color="auto"/>
              </w:divBdr>
            </w:div>
            <w:div w:id="514004596">
              <w:marLeft w:val="0"/>
              <w:marRight w:val="0"/>
              <w:marTop w:val="0"/>
              <w:marBottom w:val="0"/>
              <w:divBdr>
                <w:top w:val="none" w:sz="0" w:space="0" w:color="auto"/>
                <w:left w:val="none" w:sz="0" w:space="0" w:color="auto"/>
                <w:bottom w:val="none" w:sz="0" w:space="0" w:color="auto"/>
                <w:right w:val="none" w:sz="0" w:space="0" w:color="auto"/>
              </w:divBdr>
            </w:div>
            <w:div w:id="1564563489">
              <w:marLeft w:val="0"/>
              <w:marRight w:val="0"/>
              <w:marTop w:val="0"/>
              <w:marBottom w:val="0"/>
              <w:divBdr>
                <w:top w:val="none" w:sz="0" w:space="0" w:color="auto"/>
                <w:left w:val="none" w:sz="0" w:space="0" w:color="auto"/>
                <w:bottom w:val="none" w:sz="0" w:space="0" w:color="auto"/>
                <w:right w:val="none" w:sz="0" w:space="0" w:color="auto"/>
              </w:divBdr>
            </w:div>
            <w:div w:id="287591040">
              <w:marLeft w:val="0"/>
              <w:marRight w:val="0"/>
              <w:marTop w:val="0"/>
              <w:marBottom w:val="0"/>
              <w:divBdr>
                <w:top w:val="none" w:sz="0" w:space="0" w:color="auto"/>
                <w:left w:val="none" w:sz="0" w:space="0" w:color="auto"/>
                <w:bottom w:val="none" w:sz="0" w:space="0" w:color="auto"/>
                <w:right w:val="none" w:sz="0" w:space="0" w:color="auto"/>
              </w:divBdr>
            </w:div>
            <w:div w:id="751853874">
              <w:marLeft w:val="0"/>
              <w:marRight w:val="0"/>
              <w:marTop w:val="0"/>
              <w:marBottom w:val="0"/>
              <w:divBdr>
                <w:top w:val="none" w:sz="0" w:space="0" w:color="auto"/>
                <w:left w:val="none" w:sz="0" w:space="0" w:color="auto"/>
                <w:bottom w:val="none" w:sz="0" w:space="0" w:color="auto"/>
                <w:right w:val="none" w:sz="0" w:space="0" w:color="auto"/>
              </w:divBdr>
            </w:div>
            <w:div w:id="1681615252">
              <w:marLeft w:val="0"/>
              <w:marRight w:val="0"/>
              <w:marTop w:val="0"/>
              <w:marBottom w:val="0"/>
              <w:divBdr>
                <w:top w:val="none" w:sz="0" w:space="0" w:color="auto"/>
                <w:left w:val="none" w:sz="0" w:space="0" w:color="auto"/>
                <w:bottom w:val="none" w:sz="0" w:space="0" w:color="auto"/>
                <w:right w:val="none" w:sz="0" w:space="0" w:color="auto"/>
              </w:divBdr>
            </w:div>
            <w:div w:id="40985712">
              <w:marLeft w:val="0"/>
              <w:marRight w:val="0"/>
              <w:marTop w:val="0"/>
              <w:marBottom w:val="0"/>
              <w:divBdr>
                <w:top w:val="none" w:sz="0" w:space="0" w:color="auto"/>
                <w:left w:val="none" w:sz="0" w:space="0" w:color="auto"/>
                <w:bottom w:val="none" w:sz="0" w:space="0" w:color="auto"/>
                <w:right w:val="none" w:sz="0" w:space="0" w:color="auto"/>
              </w:divBdr>
            </w:div>
            <w:div w:id="952980191">
              <w:marLeft w:val="0"/>
              <w:marRight w:val="0"/>
              <w:marTop w:val="0"/>
              <w:marBottom w:val="0"/>
              <w:divBdr>
                <w:top w:val="none" w:sz="0" w:space="0" w:color="auto"/>
                <w:left w:val="none" w:sz="0" w:space="0" w:color="auto"/>
                <w:bottom w:val="none" w:sz="0" w:space="0" w:color="auto"/>
                <w:right w:val="none" w:sz="0" w:space="0" w:color="auto"/>
              </w:divBdr>
            </w:div>
            <w:div w:id="1559828724">
              <w:marLeft w:val="0"/>
              <w:marRight w:val="0"/>
              <w:marTop w:val="0"/>
              <w:marBottom w:val="0"/>
              <w:divBdr>
                <w:top w:val="none" w:sz="0" w:space="0" w:color="auto"/>
                <w:left w:val="none" w:sz="0" w:space="0" w:color="auto"/>
                <w:bottom w:val="none" w:sz="0" w:space="0" w:color="auto"/>
                <w:right w:val="none" w:sz="0" w:space="0" w:color="auto"/>
              </w:divBdr>
            </w:div>
            <w:div w:id="1674994510">
              <w:marLeft w:val="0"/>
              <w:marRight w:val="0"/>
              <w:marTop w:val="0"/>
              <w:marBottom w:val="0"/>
              <w:divBdr>
                <w:top w:val="none" w:sz="0" w:space="0" w:color="auto"/>
                <w:left w:val="none" w:sz="0" w:space="0" w:color="auto"/>
                <w:bottom w:val="none" w:sz="0" w:space="0" w:color="auto"/>
                <w:right w:val="none" w:sz="0" w:space="0" w:color="auto"/>
              </w:divBdr>
            </w:div>
            <w:div w:id="1367023863">
              <w:marLeft w:val="0"/>
              <w:marRight w:val="0"/>
              <w:marTop w:val="0"/>
              <w:marBottom w:val="0"/>
              <w:divBdr>
                <w:top w:val="none" w:sz="0" w:space="0" w:color="auto"/>
                <w:left w:val="none" w:sz="0" w:space="0" w:color="auto"/>
                <w:bottom w:val="none" w:sz="0" w:space="0" w:color="auto"/>
                <w:right w:val="none" w:sz="0" w:space="0" w:color="auto"/>
              </w:divBdr>
            </w:div>
            <w:div w:id="871116644">
              <w:marLeft w:val="0"/>
              <w:marRight w:val="0"/>
              <w:marTop w:val="0"/>
              <w:marBottom w:val="0"/>
              <w:divBdr>
                <w:top w:val="none" w:sz="0" w:space="0" w:color="auto"/>
                <w:left w:val="none" w:sz="0" w:space="0" w:color="auto"/>
                <w:bottom w:val="none" w:sz="0" w:space="0" w:color="auto"/>
                <w:right w:val="none" w:sz="0" w:space="0" w:color="auto"/>
              </w:divBdr>
            </w:div>
            <w:div w:id="542406490">
              <w:marLeft w:val="0"/>
              <w:marRight w:val="0"/>
              <w:marTop w:val="0"/>
              <w:marBottom w:val="0"/>
              <w:divBdr>
                <w:top w:val="none" w:sz="0" w:space="0" w:color="auto"/>
                <w:left w:val="none" w:sz="0" w:space="0" w:color="auto"/>
                <w:bottom w:val="none" w:sz="0" w:space="0" w:color="auto"/>
                <w:right w:val="none" w:sz="0" w:space="0" w:color="auto"/>
              </w:divBdr>
            </w:div>
            <w:div w:id="1805733121">
              <w:marLeft w:val="0"/>
              <w:marRight w:val="0"/>
              <w:marTop w:val="0"/>
              <w:marBottom w:val="0"/>
              <w:divBdr>
                <w:top w:val="none" w:sz="0" w:space="0" w:color="auto"/>
                <w:left w:val="none" w:sz="0" w:space="0" w:color="auto"/>
                <w:bottom w:val="none" w:sz="0" w:space="0" w:color="auto"/>
                <w:right w:val="none" w:sz="0" w:space="0" w:color="auto"/>
              </w:divBdr>
            </w:div>
            <w:div w:id="1142502958">
              <w:marLeft w:val="0"/>
              <w:marRight w:val="0"/>
              <w:marTop w:val="0"/>
              <w:marBottom w:val="0"/>
              <w:divBdr>
                <w:top w:val="none" w:sz="0" w:space="0" w:color="auto"/>
                <w:left w:val="none" w:sz="0" w:space="0" w:color="auto"/>
                <w:bottom w:val="none" w:sz="0" w:space="0" w:color="auto"/>
                <w:right w:val="none" w:sz="0" w:space="0" w:color="auto"/>
              </w:divBdr>
            </w:div>
            <w:div w:id="221793938">
              <w:marLeft w:val="0"/>
              <w:marRight w:val="0"/>
              <w:marTop w:val="0"/>
              <w:marBottom w:val="0"/>
              <w:divBdr>
                <w:top w:val="none" w:sz="0" w:space="0" w:color="auto"/>
                <w:left w:val="none" w:sz="0" w:space="0" w:color="auto"/>
                <w:bottom w:val="none" w:sz="0" w:space="0" w:color="auto"/>
                <w:right w:val="none" w:sz="0" w:space="0" w:color="auto"/>
              </w:divBdr>
            </w:div>
            <w:div w:id="1670210133">
              <w:marLeft w:val="0"/>
              <w:marRight w:val="0"/>
              <w:marTop w:val="0"/>
              <w:marBottom w:val="0"/>
              <w:divBdr>
                <w:top w:val="none" w:sz="0" w:space="0" w:color="auto"/>
                <w:left w:val="none" w:sz="0" w:space="0" w:color="auto"/>
                <w:bottom w:val="none" w:sz="0" w:space="0" w:color="auto"/>
                <w:right w:val="none" w:sz="0" w:space="0" w:color="auto"/>
              </w:divBdr>
            </w:div>
            <w:div w:id="2102218169">
              <w:marLeft w:val="0"/>
              <w:marRight w:val="0"/>
              <w:marTop w:val="0"/>
              <w:marBottom w:val="0"/>
              <w:divBdr>
                <w:top w:val="none" w:sz="0" w:space="0" w:color="auto"/>
                <w:left w:val="none" w:sz="0" w:space="0" w:color="auto"/>
                <w:bottom w:val="none" w:sz="0" w:space="0" w:color="auto"/>
                <w:right w:val="none" w:sz="0" w:space="0" w:color="auto"/>
              </w:divBdr>
            </w:div>
            <w:div w:id="1376346988">
              <w:marLeft w:val="0"/>
              <w:marRight w:val="0"/>
              <w:marTop w:val="0"/>
              <w:marBottom w:val="0"/>
              <w:divBdr>
                <w:top w:val="none" w:sz="0" w:space="0" w:color="auto"/>
                <w:left w:val="none" w:sz="0" w:space="0" w:color="auto"/>
                <w:bottom w:val="none" w:sz="0" w:space="0" w:color="auto"/>
                <w:right w:val="none" w:sz="0" w:space="0" w:color="auto"/>
              </w:divBdr>
            </w:div>
            <w:div w:id="1450051130">
              <w:marLeft w:val="0"/>
              <w:marRight w:val="0"/>
              <w:marTop w:val="0"/>
              <w:marBottom w:val="0"/>
              <w:divBdr>
                <w:top w:val="none" w:sz="0" w:space="0" w:color="auto"/>
                <w:left w:val="none" w:sz="0" w:space="0" w:color="auto"/>
                <w:bottom w:val="none" w:sz="0" w:space="0" w:color="auto"/>
                <w:right w:val="none" w:sz="0" w:space="0" w:color="auto"/>
              </w:divBdr>
            </w:div>
            <w:div w:id="1943292860">
              <w:marLeft w:val="0"/>
              <w:marRight w:val="0"/>
              <w:marTop w:val="0"/>
              <w:marBottom w:val="0"/>
              <w:divBdr>
                <w:top w:val="none" w:sz="0" w:space="0" w:color="auto"/>
                <w:left w:val="none" w:sz="0" w:space="0" w:color="auto"/>
                <w:bottom w:val="none" w:sz="0" w:space="0" w:color="auto"/>
                <w:right w:val="none" w:sz="0" w:space="0" w:color="auto"/>
              </w:divBdr>
            </w:div>
            <w:div w:id="455024157">
              <w:marLeft w:val="0"/>
              <w:marRight w:val="0"/>
              <w:marTop w:val="0"/>
              <w:marBottom w:val="0"/>
              <w:divBdr>
                <w:top w:val="none" w:sz="0" w:space="0" w:color="auto"/>
                <w:left w:val="none" w:sz="0" w:space="0" w:color="auto"/>
                <w:bottom w:val="none" w:sz="0" w:space="0" w:color="auto"/>
                <w:right w:val="none" w:sz="0" w:space="0" w:color="auto"/>
              </w:divBdr>
            </w:div>
            <w:div w:id="1248072029">
              <w:marLeft w:val="0"/>
              <w:marRight w:val="0"/>
              <w:marTop w:val="0"/>
              <w:marBottom w:val="0"/>
              <w:divBdr>
                <w:top w:val="none" w:sz="0" w:space="0" w:color="auto"/>
                <w:left w:val="none" w:sz="0" w:space="0" w:color="auto"/>
                <w:bottom w:val="none" w:sz="0" w:space="0" w:color="auto"/>
                <w:right w:val="none" w:sz="0" w:space="0" w:color="auto"/>
              </w:divBdr>
            </w:div>
            <w:div w:id="875970189">
              <w:marLeft w:val="0"/>
              <w:marRight w:val="0"/>
              <w:marTop w:val="0"/>
              <w:marBottom w:val="0"/>
              <w:divBdr>
                <w:top w:val="none" w:sz="0" w:space="0" w:color="auto"/>
                <w:left w:val="none" w:sz="0" w:space="0" w:color="auto"/>
                <w:bottom w:val="none" w:sz="0" w:space="0" w:color="auto"/>
                <w:right w:val="none" w:sz="0" w:space="0" w:color="auto"/>
              </w:divBdr>
            </w:div>
            <w:div w:id="817260746">
              <w:marLeft w:val="0"/>
              <w:marRight w:val="0"/>
              <w:marTop w:val="0"/>
              <w:marBottom w:val="0"/>
              <w:divBdr>
                <w:top w:val="none" w:sz="0" w:space="0" w:color="auto"/>
                <w:left w:val="none" w:sz="0" w:space="0" w:color="auto"/>
                <w:bottom w:val="none" w:sz="0" w:space="0" w:color="auto"/>
                <w:right w:val="none" w:sz="0" w:space="0" w:color="auto"/>
              </w:divBdr>
            </w:div>
            <w:div w:id="919681744">
              <w:marLeft w:val="0"/>
              <w:marRight w:val="0"/>
              <w:marTop w:val="0"/>
              <w:marBottom w:val="0"/>
              <w:divBdr>
                <w:top w:val="none" w:sz="0" w:space="0" w:color="auto"/>
                <w:left w:val="none" w:sz="0" w:space="0" w:color="auto"/>
                <w:bottom w:val="none" w:sz="0" w:space="0" w:color="auto"/>
                <w:right w:val="none" w:sz="0" w:space="0" w:color="auto"/>
              </w:divBdr>
            </w:div>
            <w:div w:id="1387491400">
              <w:marLeft w:val="0"/>
              <w:marRight w:val="0"/>
              <w:marTop w:val="0"/>
              <w:marBottom w:val="0"/>
              <w:divBdr>
                <w:top w:val="none" w:sz="0" w:space="0" w:color="auto"/>
                <w:left w:val="none" w:sz="0" w:space="0" w:color="auto"/>
                <w:bottom w:val="none" w:sz="0" w:space="0" w:color="auto"/>
                <w:right w:val="none" w:sz="0" w:space="0" w:color="auto"/>
              </w:divBdr>
            </w:div>
            <w:div w:id="671838250">
              <w:marLeft w:val="0"/>
              <w:marRight w:val="0"/>
              <w:marTop w:val="0"/>
              <w:marBottom w:val="0"/>
              <w:divBdr>
                <w:top w:val="none" w:sz="0" w:space="0" w:color="auto"/>
                <w:left w:val="none" w:sz="0" w:space="0" w:color="auto"/>
                <w:bottom w:val="none" w:sz="0" w:space="0" w:color="auto"/>
                <w:right w:val="none" w:sz="0" w:space="0" w:color="auto"/>
              </w:divBdr>
            </w:div>
            <w:div w:id="441074499">
              <w:marLeft w:val="0"/>
              <w:marRight w:val="0"/>
              <w:marTop w:val="0"/>
              <w:marBottom w:val="0"/>
              <w:divBdr>
                <w:top w:val="none" w:sz="0" w:space="0" w:color="auto"/>
                <w:left w:val="none" w:sz="0" w:space="0" w:color="auto"/>
                <w:bottom w:val="none" w:sz="0" w:space="0" w:color="auto"/>
                <w:right w:val="none" w:sz="0" w:space="0" w:color="auto"/>
              </w:divBdr>
            </w:div>
            <w:div w:id="1790733522">
              <w:marLeft w:val="0"/>
              <w:marRight w:val="0"/>
              <w:marTop w:val="0"/>
              <w:marBottom w:val="0"/>
              <w:divBdr>
                <w:top w:val="none" w:sz="0" w:space="0" w:color="auto"/>
                <w:left w:val="none" w:sz="0" w:space="0" w:color="auto"/>
                <w:bottom w:val="none" w:sz="0" w:space="0" w:color="auto"/>
                <w:right w:val="none" w:sz="0" w:space="0" w:color="auto"/>
              </w:divBdr>
            </w:div>
            <w:div w:id="1421639523">
              <w:marLeft w:val="0"/>
              <w:marRight w:val="0"/>
              <w:marTop w:val="0"/>
              <w:marBottom w:val="0"/>
              <w:divBdr>
                <w:top w:val="none" w:sz="0" w:space="0" w:color="auto"/>
                <w:left w:val="none" w:sz="0" w:space="0" w:color="auto"/>
                <w:bottom w:val="none" w:sz="0" w:space="0" w:color="auto"/>
                <w:right w:val="none" w:sz="0" w:space="0" w:color="auto"/>
              </w:divBdr>
            </w:div>
            <w:div w:id="366100658">
              <w:marLeft w:val="0"/>
              <w:marRight w:val="0"/>
              <w:marTop w:val="0"/>
              <w:marBottom w:val="0"/>
              <w:divBdr>
                <w:top w:val="none" w:sz="0" w:space="0" w:color="auto"/>
                <w:left w:val="none" w:sz="0" w:space="0" w:color="auto"/>
                <w:bottom w:val="none" w:sz="0" w:space="0" w:color="auto"/>
                <w:right w:val="none" w:sz="0" w:space="0" w:color="auto"/>
              </w:divBdr>
            </w:div>
            <w:div w:id="2130588121">
              <w:marLeft w:val="0"/>
              <w:marRight w:val="0"/>
              <w:marTop w:val="0"/>
              <w:marBottom w:val="0"/>
              <w:divBdr>
                <w:top w:val="none" w:sz="0" w:space="0" w:color="auto"/>
                <w:left w:val="none" w:sz="0" w:space="0" w:color="auto"/>
                <w:bottom w:val="none" w:sz="0" w:space="0" w:color="auto"/>
                <w:right w:val="none" w:sz="0" w:space="0" w:color="auto"/>
              </w:divBdr>
            </w:div>
            <w:div w:id="1493642534">
              <w:marLeft w:val="0"/>
              <w:marRight w:val="0"/>
              <w:marTop w:val="0"/>
              <w:marBottom w:val="0"/>
              <w:divBdr>
                <w:top w:val="none" w:sz="0" w:space="0" w:color="auto"/>
                <w:left w:val="none" w:sz="0" w:space="0" w:color="auto"/>
                <w:bottom w:val="none" w:sz="0" w:space="0" w:color="auto"/>
                <w:right w:val="none" w:sz="0" w:space="0" w:color="auto"/>
              </w:divBdr>
            </w:div>
            <w:div w:id="578828130">
              <w:marLeft w:val="0"/>
              <w:marRight w:val="0"/>
              <w:marTop w:val="0"/>
              <w:marBottom w:val="0"/>
              <w:divBdr>
                <w:top w:val="none" w:sz="0" w:space="0" w:color="auto"/>
                <w:left w:val="none" w:sz="0" w:space="0" w:color="auto"/>
                <w:bottom w:val="none" w:sz="0" w:space="0" w:color="auto"/>
                <w:right w:val="none" w:sz="0" w:space="0" w:color="auto"/>
              </w:divBdr>
            </w:div>
            <w:div w:id="1394155029">
              <w:marLeft w:val="0"/>
              <w:marRight w:val="0"/>
              <w:marTop w:val="0"/>
              <w:marBottom w:val="0"/>
              <w:divBdr>
                <w:top w:val="none" w:sz="0" w:space="0" w:color="auto"/>
                <w:left w:val="none" w:sz="0" w:space="0" w:color="auto"/>
                <w:bottom w:val="none" w:sz="0" w:space="0" w:color="auto"/>
                <w:right w:val="none" w:sz="0" w:space="0" w:color="auto"/>
              </w:divBdr>
            </w:div>
            <w:div w:id="767627963">
              <w:marLeft w:val="0"/>
              <w:marRight w:val="0"/>
              <w:marTop w:val="0"/>
              <w:marBottom w:val="0"/>
              <w:divBdr>
                <w:top w:val="none" w:sz="0" w:space="0" w:color="auto"/>
                <w:left w:val="none" w:sz="0" w:space="0" w:color="auto"/>
                <w:bottom w:val="none" w:sz="0" w:space="0" w:color="auto"/>
                <w:right w:val="none" w:sz="0" w:space="0" w:color="auto"/>
              </w:divBdr>
            </w:div>
            <w:div w:id="759984029">
              <w:marLeft w:val="0"/>
              <w:marRight w:val="0"/>
              <w:marTop w:val="0"/>
              <w:marBottom w:val="0"/>
              <w:divBdr>
                <w:top w:val="none" w:sz="0" w:space="0" w:color="auto"/>
                <w:left w:val="none" w:sz="0" w:space="0" w:color="auto"/>
                <w:bottom w:val="none" w:sz="0" w:space="0" w:color="auto"/>
                <w:right w:val="none" w:sz="0" w:space="0" w:color="auto"/>
              </w:divBdr>
            </w:div>
            <w:div w:id="1961690123">
              <w:marLeft w:val="0"/>
              <w:marRight w:val="0"/>
              <w:marTop w:val="0"/>
              <w:marBottom w:val="0"/>
              <w:divBdr>
                <w:top w:val="none" w:sz="0" w:space="0" w:color="auto"/>
                <w:left w:val="none" w:sz="0" w:space="0" w:color="auto"/>
                <w:bottom w:val="none" w:sz="0" w:space="0" w:color="auto"/>
                <w:right w:val="none" w:sz="0" w:space="0" w:color="auto"/>
              </w:divBdr>
            </w:div>
            <w:div w:id="541988109">
              <w:marLeft w:val="0"/>
              <w:marRight w:val="0"/>
              <w:marTop w:val="0"/>
              <w:marBottom w:val="0"/>
              <w:divBdr>
                <w:top w:val="none" w:sz="0" w:space="0" w:color="auto"/>
                <w:left w:val="none" w:sz="0" w:space="0" w:color="auto"/>
                <w:bottom w:val="none" w:sz="0" w:space="0" w:color="auto"/>
                <w:right w:val="none" w:sz="0" w:space="0" w:color="auto"/>
              </w:divBdr>
            </w:div>
            <w:div w:id="638925641">
              <w:marLeft w:val="0"/>
              <w:marRight w:val="0"/>
              <w:marTop w:val="0"/>
              <w:marBottom w:val="0"/>
              <w:divBdr>
                <w:top w:val="none" w:sz="0" w:space="0" w:color="auto"/>
                <w:left w:val="none" w:sz="0" w:space="0" w:color="auto"/>
                <w:bottom w:val="none" w:sz="0" w:space="0" w:color="auto"/>
                <w:right w:val="none" w:sz="0" w:space="0" w:color="auto"/>
              </w:divBdr>
            </w:div>
            <w:div w:id="1860464777">
              <w:marLeft w:val="0"/>
              <w:marRight w:val="0"/>
              <w:marTop w:val="0"/>
              <w:marBottom w:val="0"/>
              <w:divBdr>
                <w:top w:val="none" w:sz="0" w:space="0" w:color="auto"/>
                <w:left w:val="none" w:sz="0" w:space="0" w:color="auto"/>
                <w:bottom w:val="none" w:sz="0" w:space="0" w:color="auto"/>
                <w:right w:val="none" w:sz="0" w:space="0" w:color="auto"/>
              </w:divBdr>
            </w:div>
            <w:div w:id="1691761345">
              <w:marLeft w:val="0"/>
              <w:marRight w:val="0"/>
              <w:marTop w:val="0"/>
              <w:marBottom w:val="0"/>
              <w:divBdr>
                <w:top w:val="none" w:sz="0" w:space="0" w:color="auto"/>
                <w:left w:val="none" w:sz="0" w:space="0" w:color="auto"/>
                <w:bottom w:val="none" w:sz="0" w:space="0" w:color="auto"/>
                <w:right w:val="none" w:sz="0" w:space="0" w:color="auto"/>
              </w:divBdr>
            </w:div>
            <w:div w:id="238827987">
              <w:marLeft w:val="0"/>
              <w:marRight w:val="0"/>
              <w:marTop w:val="0"/>
              <w:marBottom w:val="0"/>
              <w:divBdr>
                <w:top w:val="none" w:sz="0" w:space="0" w:color="auto"/>
                <w:left w:val="none" w:sz="0" w:space="0" w:color="auto"/>
                <w:bottom w:val="none" w:sz="0" w:space="0" w:color="auto"/>
                <w:right w:val="none" w:sz="0" w:space="0" w:color="auto"/>
              </w:divBdr>
            </w:div>
            <w:div w:id="1586263831">
              <w:marLeft w:val="0"/>
              <w:marRight w:val="0"/>
              <w:marTop w:val="0"/>
              <w:marBottom w:val="0"/>
              <w:divBdr>
                <w:top w:val="none" w:sz="0" w:space="0" w:color="auto"/>
                <w:left w:val="none" w:sz="0" w:space="0" w:color="auto"/>
                <w:bottom w:val="none" w:sz="0" w:space="0" w:color="auto"/>
                <w:right w:val="none" w:sz="0" w:space="0" w:color="auto"/>
              </w:divBdr>
            </w:div>
            <w:div w:id="1563516008">
              <w:marLeft w:val="0"/>
              <w:marRight w:val="0"/>
              <w:marTop w:val="0"/>
              <w:marBottom w:val="0"/>
              <w:divBdr>
                <w:top w:val="none" w:sz="0" w:space="0" w:color="auto"/>
                <w:left w:val="none" w:sz="0" w:space="0" w:color="auto"/>
                <w:bottom w:val="none" w:sz="0" w:space="0" w:color="auto"/>
                <w:right w:val="none" w:sz="0" w:space="0" w:color="auto"/>
              </w:divBdr>
            </w:div>
            <w:div w:id="324557827">
              <w:marLeft w:val="0"/>
              <w:marRight w:val="0"/>
              <w:marTop w:val="0"/>
              <w:marBottom w:val="0"/>
              <w:divBdr>
                <w:top w:val="none" w:sz="0" w:space="0" w:color="auto"/>
                <w:left w:val="none" w:sz="0" w:space="0" w:color="auto"/>
                <w:bottom w:val="none" w:sz="0" w:space="0" w:color="auto"/>
                <w:right w:val="none" w:sz="0" w:space="0" w:color="auto"/>
              </w:divBdr>
            </w:div>
            <w:div w:id="89089455">
              <w:marLeft w:val="0"/>
              <w:marRight w:val="0"/>
              <w:marTop w:val="0"/>
              <w:marBottom w:val="0"/>
              <w:divBdr>
                <w:top w:val="none" w:sz="0" w:space="0" w:color="auto"/>
                <w:left w:val="none" w:sz="0" w:space="0" w:color="auto"/>
                <w:bottom w:val="none" w:sz="0" w:space="0" w:color="auto"/>
                <w:right w:val="none" w:sz="0" w:space="0" w:color="auto"/>
              </w:divBdr>
            </w:div>
            <w:div w:id="284581023">
              <w:marLeft w:val="0"/>
              <w:marRight w:val="0"/>
              <w:marTop w:val="0"/>
              <w:marBottom w:val="0"/>
              <w:divBdr>
                <w:top w:val="none" w:sz="0" w:space="0" w:color="auto"/>
                <w:left w:val="none" w:sz="0" w:space="0" w:color="auto"/>
                <w:bottom w:val="none" w:sz="0" w:space="0" w:color="auto"/>
                <w:right w:val="none" w:sz="0" w:space="0" w:color="auto"/>
              </w:divBdr>
            </w:div>
            <w:div w:id="1839155155">
              <w:marLeft w:val="0"/>
              <w:marRight w:val="0"/>
              <w:marTop w:val="0"/>
              <w:marBottom w:val="0"/>
              <w:divBdr>
                <w:top w:val="none" w:sz="0" w:space="0" w:color="auto"/>
                <w:left w:val="none" w:sz="0" w:space="0" w:color="auto"/>
                <w:bottom w:val="none" w:sz="0" w:space="0" w:color="auto"/>
                <w:right w:val="none" w:sz="0" w:space="0" w:color="auto"/>
              </w:divBdr>
            </w:div>
            <w:div w:id="362363796">
              <w:marLeft w:val="0"/>
              <w:marRight w:val="0"/>
              <w:marTop w:val="0"/>
              <w:marBottom w:val="0"/>
              <w:divBdr>
                <w:top w:val="none" w:sz="0" w:space="0" w:color="auto"/>
                <w:left w:val="none" w:sz="0" w:space="0" w:color="auto"/>
                <w:bottom w:val="none" w:sz="0" w:space="0" w:color="auto"/>
                <w:right w:val="none" w:sz="0" w:space="0" w:color="auto"/>
              </w:divBdr>
            </w:div>
            <w:div w:id="856432023">
              <w:marLeft w:val="0"/>
              <w:marRight w:val="0"/>
              <w:marTop w:val="0"/>
              <w:marBottom w:val="0"/>
              <w:divBdr>
                <w:top w:val="none" w:sz="0" w:space="0" w:color="auto"/>
                <w:left w:val="none" w:sz="0" w:space="0" w:color="auto"/>
                <w:bottom w:val="none" w:sz="0" w:space="0" w:color="auto"/>
                <w:right w:val="none" w:sz="0" w:space="0" w:color="auto"/>
              </w:divBdr>
            </w:div>
            <w:div w:id="950433915">
              <w:marLeft w:val="0"/>
              <w:marRight w:val="0"/>
              <w:marTop w:val="0"/>
              <w:marBottom w:val="0"/>
              <w:divBdr>
                <w:top w:val="none" w:sz="0" w:space="0" w:color="auto"/>
                <w:left w:val="none" w:sz="0" w:space="0" w:color="auto"/>
                <w:bottom w:val="none" w:sz="0" w:space="0" w:color="auto"/>
                <w:right w:val="none" w:sz="0" w:space="0" w:color="auto"/>
              </w:divBdr>
            </w:div>
            <w:div w:id="962269798">
              <w:marLeft w:val="0"/>
              <w:marRight w:val="0"/>
              <w:marTop w:val="0"/>
              <w:marBottom w:val="0"/>
              <w:divBdr>
                <w:top w:val="none" w:sz="0" w:space="0" w:color="auto"/>
                <w:left w:val="none" w:sz="0" w:space="0" w:color="auto"/>
                <w:bottom w:val="none" w:sz="0" w:space="0" w:color="auto"/>
                <w:right w:val="none" w:sz="0" w:space="0" w:color="auto"/>
              </w:divBdr>
            </w:div>
            <w:div w:id="1436516211">
              <w:marLeft w:val="0"/>
              <w:marRight w:val="0"/>
              <w:marTop w:val="0"/>
              <w:marBottom w:val="0"/>
              <w:divBdr>
                <w:top w:val="none" w:sz="0" w:space="0" w:color="auto"/>
                <w:left w:val="none" w:sz="0" w:space="0" w:color="auto"/>
                <w:bottom w:val="none" w:sz="0" w:space="0" w:color="auto"/>
                <w:right w:val="none" w:sz="0" w:space="0" w:color="auto"/>
              </w:divBdr>
            </w:div>
            <w:div w:id="143090201">
              <w:marLeft w:val="0"/>
              <w:marRight w:val="0"/>
              <w:marTop w:val="0"/>
              <w:marBottom w:val="0"/>
              <w:divBdr>
                <w:top w:val="none" w:sz="0" w:space="0" w:color="auto"/>
                <w:left w:val="none" w:sz="0" w:space="0" w:color="auto"/>
                <w:bottom w:val="none" w:sz="0" w:space="0" w:color="auto"/>
                <w:right w:val="none" w:sz="0" w:space="0" w:color="auto"/>
              </w:divBdr>
            </w:div>
            <w:div w:id="2075857910">
              <w:marLeft w:val="0"/>
              <w:marRight w:val="0"/>
              <w:marTop w:val="0"/>
              <w:marBottom w:val="0"/>
              <w:divBdr>
                <w:top w:val="none" w:sz="0" w:space="0" w:color="auto"/>
                <w:left w:val="none" w:sz="0" w:space="0" w:color="auto"/>
                <w:bottom w:val="none" w:sz="0" w:space="0" w:color="auto"/>
                <w:right w:val="none" w:sz="0" w:space="0" w:color="auto"/>
              </w:divBdr>
            </w:div>
            <w:div w:id="1677150982">
              <w:marLeft w:val="0"/>
              <w:marRight w:val="0"/>
              <w:marTop w:val="0"/>
              <w:marBottom w:val="0"/>
              <w:divBdr>
                <w:top w:val="none" w:sz="0" w:space="0" w:color="auto"/>
                <w:left w:val="none" w:sz="0" w:space="0" w:color="auto"/>
                <w:bottom w:val="none" w:sz="0" w:space="0" w:color="auto"/>
                <w:right w:val="none" w:sz="0" w:space="0" w:color="auto"/>
              </w:divBdr>
            </w:div>
            <w:div w:id="1340698864">
              <w:marLeft w:val="0"/>
              <w:marRight w:val="0"/>
              <w:marTop w:val="0"/>
              <w:marBottom w:val="0"/>
              <w:divBdr>
                <w:top w:val="none" w:sz="0" w:space="0" w:color="auto"/>
                <w:left w:val="none" w:sz="0" w:space="0" w:color="auto"/>
                <w:bottom w:val="none" w:sz="0" w:space="0" w:color="auto"/>
                <w:right w:val="none" w:sz="0" w:space="0" w:color="auto"/>
              </w:divBdr>
            </w:div>
            <w:div w:id="1070889801">
              <w:marLeft w:val="0"/>
              <w:marRight w:val="0"/>
              <w:marTop w:val="0"/>
              <w:marBottom w:val="0"/>
              <w:divBdr>
                <w:top w:val="none" w:sz="0" w:space="0" w:color="auto"/>
                <w:left w:val="none" w:sz="0" w:space="0" w:color="auto"/>
                <w:bottom w:val="none" w:sz="0" w:space="0" w:color="auto"/>
                <w:right w:val="none" w:sz="0" w:space="0" w:color="auto"/>
              </w:divBdr>
            </w:div>
            <w:div w:id="1480030096">
              <w:marLeft w:val="0"/>
              <w:marRight w:val="0"/>
              <w:marTop w:val="0"/>
              <w:marBottom w:val="0"/>
              <w:divBdr>
                <w:top w:val="none" w:sz="0" w:space="0" w:color="auto"/>
                <w:left w:val="none" w:sz="0" w:space="0" w:color="auto"/>
                <w:bottom w:val="none" w:sz="0" w:space="0" w:color="auto"/>
                <w:right w:val="none" w:sz="0" w:space="0" w:color="auto"/>
              </w:divBdr>
            </w:div>
            <w:div w:id="1897618876">
              <w:marLeft w:val="0"/>
              <w:marRight w:val="0"/>
              <w:marTop w:val="0"/>
              <w:marBottom w:val="0"/>
              <w:divBdr>
                <w:top w:val="none" w:sz="0" w:space="0" w:color="auto"/>
                <w:left w:val="none" w:sz="0" w:space="0" w:color="auto"/>
                <w:bottom w:val="none" w:sz="0" w:space="0" w:color="auto"/>
                <w:right w:val="none" w:sz="0" w:space="0" w:color="auto"/>
              </w:divBdr>
            </w:div>
            <w:div w:id="458650033">
              <w:marLeft w:val="0"/>
              <w:marRight w:val="0"/>
              <w:marTop w:val="0"/>
              <w:marBottom w:val="0"/>
              <w:divBdr>
                <w:top w:val="none" w:sz="0" w:space="0" w:color="auto"/>
                <w:left w:val="none" w:sz="0" w:space="0" w:color="auto"/>
                <w:bottom w:val="none" w:sz="0" w:space="0" w:color="auto"/>
                <w:right w:val="none" w:sz="0" w:space="0" w:color="auto"/>
              </w:divBdr>
            </w:div>
            <w:div w:id="1260526928">
              <w:marLeft w:val="0"/>
              <w:marRight w:val="0"/>
              <w:marTop w:val="0"/>
              <w:marBottom w:val="0"/>
              <w:divBdr>
                <w:top w:val="none" w:sz="0" w:space="0" w:color="auto"/>
                <w:left w:val="none" w:sz="0" w:space="0" w:color="auto"/>
                <w:bottom w:val="none" w:sz="0" w:space="0" w:color="auto"/>
                <w:right w:val="none" w:sz="0" w:space="0" w:color="auto"/>
              </w:divBdr>
            </w:div>
            <w:div w:id="104472836">
              <w:marLeft w:val="0"/>
              <w:marRight w:val="0"/>
              <w:marTop w:val="0"/>
              <w:marBottom w:val="0"/>
              <w:divBdr>
                <w:top w:val="none" w:sz="0" w:space="0" w:color="auto"/>
                <w:left w:val="none" w:sz="0" w:space="0" w:color="auto"/>
                <w:bottom w:val="none" w:sz="0" w:space="0" w:color="auto"/>
                <w:right w:val="none" w:sz="0" w:space="0" w:color="auto"/>
              </w:divBdr>
            </w:div>
            <w:div w:id="678436107">
              <w:marLeft w:val="0"/>
              <w:marRight w:val="0"/>
              <w:marTop w:val="0"/>
              <w:marBottom w:val="0"/>
              <w:divBdr>
                <w:top w:val="none" w:sz="0" w:space="0" w:color="auto"/>
                <w:left w:val="none" w:sz="0" w:space="0" w:color="auto"/>
                <w:bottom w:val="none" w:sz="0" w:space="0" w:color="auto"/>
                <w:right w:val="none" w:sz="0" w:space="0" w:color="auto"/>
              </w:divBdr>
            </w:div>
            <w:div w:id="1277517690">
              <w:marLeft w:val="0"/>
              <w:marRight w:val="0"/>
              <w:marTop w:val="0"/>
              <w:marBottom w:val="0"/>
              <w:divBdr>
                <w:top w:val="none" w:sz="0" w:space="0" w:color="auto"/>
                <w:left w:val="none" w:sz="0" w:space="0" w:color="auto"/>
                <w:bottom w:val="none" w:sz="0" w:space="0" w:color="auto"/>
                <w:right w:val="none" w:sz="0" w:space="0" w:color="auto"/>
              </w:divBdr>
            </w:div>
            <w:div w:id="1604417859">
              <w:marLeft w:val="0"/>
              <w:marRight w:val="0"/>
              <w:marTop w:val="0"/>
              <w:marBottom w:val="0"/>
              <w:divBdr>
                <w:top w:val="none" w:sz="0" w:space="0" w:color="auto"/>
                <w:left w:val="none" w:sz="0" w:space="0" w:color="auto"/>
                <w:bottom w:val="none" w:sz="0" w:space="0" w:color="auto"/>
                <w:right w:val="none" w:sz="0" w:space="0" w:color="auto"/>
              </w:divBdr>
            </w:div>
            <w:div w:id="548150299">
              <w:marLeft w:val="0"/>
              <w:marRight w:val="0"/>
              <w:marTop w:val="0"/>
              <w:marBottom w:val="0"/>
              <w:divBdr>
                <w:top w:val="none" w:sz="0" w:space="0" w:color="auto"/>
                <w:left w:val="none" w:sz="0" w:space="0" w:color="auto"/>
                <w:bottom w:val="none" w:sz="0" w:space="0" w:color="auto"/>
                <w:right w:val="none" w:sz="0" w:space="0" w:color="auto"/>
              </w:divBdr>
            </w:div>
            <w:div w:id="1320580031">
              <w:marLeft w:val="0"/>
              <w:marRight w:val="0"/>
              <w:marTop w:val="0"/>
              <w:marBottom w:val="0"/>
              <w:divBdr>
                <w:top w:val="none" w:sz="0" w:space="0" w:color="auto"/>
                <w:left w:val="none" w:sz="0" w:space="0" w:color="auto"/>
                <w:bottom w:val="none" w:sz="0" w:space="0" w:color="auto"/>
                <w:right w:val="none" w:sz="0" w:space="0" w:color="auto"/>
              </w:divBdr>
            </w:div>
            <w:div w:id="358359429">
              <w:marLeft w:val="0"/>
              <w:marRight w:val="0"/>
              <w:marTop w:val="0"/>
              <w:marBottom w:val="0"/>
              <w:divBdr>
                <w:top w:val="none" w:sz="0" w:space="0" w:color="auto"/>
                <w:left w:val="none" w:sz="0" w:space="0" w:color="auto"/>
                <w:bottom w:val="none" w:sz="0" w:space="0" w:color="auto"/>
                <w:right w:val="none" w:sz="0" w:space="0" w:color="auto"/>
              </w:divBdr>
            </w:div>
            <w:div w:id="203324907">
              <w:marLeft w:val="0"/>
              <w:marRight w:val="0"/>
              <w:marTop w:val="0"/>
              <w:marBottom w:val="0"/>
              <w:divBdr>
                <w:top w:val="none" w:sz="0" w:space="0" w:color="auto"/>
                <w:left w:val="none" w:sz="0" w:space="0" w:color="auto"/>
                <w:bottom w:val="none" w:sz="0" w:space="0" w:color="auto"/>
                <w:right w:val="none" w:sz="0" w:space="0" w:color="auto"/>
              </w:divBdr>
            </w:div>
            <w:div w:id="1456488957">
              <w:marLeft w:val="0"/>
              <w:marRight w:val="0"/>
              <w:marTop w:val="0"/>
              <w:marBottom w:val="0"/>
              <w:divBdr>
                <w:top w:val="none" w:sz="0" w:space="0" w:color="auto"/>
                <w:left w:val="none" w:sz="0" w:space="0" w:color="auto"/>
                <w:bottom w:val="none" w:sz="0" w:space="0" w:color="auto"/>
                <w:right w:val="none" w:sz="0" w:space="0" w:color="auto"/>
              </w:divBdr>
            </w:div>
            <w:div w:id="600260330">
              <w:marLeft w:val="0"/>
              <w:marRight w:val="0"/>
              <w:marTop w:val="0"/>
              <w:marBottom w:val="0"/>
              <w:divBdr>
                <w:top w:val="none" w:sz="0" w:space="0" w:color="auto"/>
                <w:left w:val="none" w:sz="0" w:space="0" w:color="auto"/>
                <w:bottom w:val="none" w:sz="0" w:space="0" w:color="auto"/>
                <w:right w:val="none" w:sz="0" w:space="0" w:color="auto"/>
              </w:divBdr>
            </w:div>
            <w:div w:id="1132333038">
              <w:marLeft w:val="0"/>
              <w:marRight w:val="0"/>
              <w:marTop w:val="0"/>
              <w:marBottom w:val="0"/>
              <w:divBdr>
                <w:top w:val="none" w:sz="0" w:space="0" w:color="auto"/>
                <w:left w:val="none" w:sz="0" w:space="0" w:color="auto"/>
                <w:bottom w:val="none" w:sz="0" w:space="0" w:color="auto"/>
                <w:right w:val="none" w:sz="0" w:space="0" w:color="auto"/>
              </w:divBdr>
            </w:div>
            <w:div w:id="1046026517">
              <w:marLeft w:val="0"/>
              <w:marRight w:val="0"/>
              <w:marTop w:val="0"/>
              <w:marBottom w:val="0"/>
              <w:divBdr>
                <w:top w:val="none" w:sz="0" w:space="0" w:color="auto"/>
                <w:left w:val="none" w:sz="0" w:space="0" w:color="auto"/>
                <w:bottom w:val="none" w:sz="0" w:space="0" w:color="auto"/>
                <w:right w:val="none" w:sz="0" w:space="0" w:color="auto"/>
              </w:divBdr>
            </w:div>
            <w:div w:id="1501701614">
              <w:marLeft w:val="0"/>
              <w:marRight w:val="0"/>
              <w:marTop w:val="0"/>
              <w:marBottom w:val="0"/>
              <w:divBdr>
                <w:top w:val="none" w:sz="0" w:space="0" w:color="auto"/>
                <w:left w:val="none" w:sz="0" w:space="0" w:color="auto"/>
                <w:bottom w:val="none" w:sz="0" w:space="0" w:color="auto"/>
                <w:right w:val="none" w:sz="0" w:space="0" w:color="auto"/>
              </w:divBdr>
            </w:div>
            <w:div w:id="511457185">
              <w:marLeft w:val="0"/>
              <w:marRight w:val="0"/>
              <w:marTop w:val="0"/>
              <w:marBottom w:val="0"/>
              <w:divBdr>
                <w:top w:val="none" w:sz="0" w:space="0" w:color="auto"/>
                <w:left w:val="none" w:sz="0" w:space="0" w:color="auto"/>
                <w:bottom w:val="none" w:sz="0" w:space="0" w:color="auto"/>
                <w:right w:val="none" w:sz="0" w:space="0" w:color="auto"/>
              </w:divBdr>
            </w:div>
            <w:div w:id="1125077588">
              <w:marLeft w:val="0"/>
              <w:marRight w:val="0"/>
              <w:marTop w:val="0"/>
              <w:marBottom w:val="0"/>
              <w:divBdr>
                <w:top w:val="none" w:sz="0" w:space="0" w:color="auto"/>
                <w:left w:val="none" w:sz="0" w:space="0" w:color="auto"/>
                <w:bottom w:val="none" w:sz="0" w:space="0" w:color="auto"/>
                <w:right w:val="none" w:sz="0" w:space="0" w:color="auto"/>
              </w:divBdr>
            </w:div>
            <w:div w:id="1877350983">
              <w:marLeft w:val="0"/>
              <w:marRight w:val="0"/>
              <w:marTop w:val="0"/>
              <w:marBottom w:val="0"/>
              <w:divBdr>
                <w:top w:val="none" w:sz="0" w:space="0" w:color="auto"/>
                <w:left w:val="none" w:sz="0" w:space="0" w:color="auto"/>
                <w:bottom w:val="none" w:sz="0" w:space="0" w:color="auto"/>
                <w:right w:val="none" w:sz="0" w:space="0" w:color="auto"/>
              </w:divBdr>
            </w:div>
            <w:div w:id="765462665">
              <w:marLeft w:val="0"/>
              <w:marRight w:val="0"/>
              <w:marTop w:val="0"/>
              <w:marBottom w:val="0"/>
              <w:divBdr>
                <w:top w:val="none" w:sz="0" w:space="0" w:color="auto"/>
                <w:left w:val="none" w:sz="0" w:space="0" w:color="auto"/>
                <w:bottom w:val="none" w:sz="0" w:space="0" w:color="auto"/>
                <w:right w:val="none" w:sz="0" w:space="0" w:color="auto"/>
              </w:divBdr>
            </w:div>
            <w:div w:id="1940983596">
              <w:marLeft w:val="0"/>
              <w:marRight w:val="0"/>
              <w:marTop w:val="0"/>
              <w:marBottom w:val="0"/>
              <w:divBdr>
                <w:top w:val="none" w:sz="0" w:space="0" w:color="auto"/>
                <w:left w:val="none" w:sz="0" w:space="0" w:color="auto"/>
                <w:bottom w:val="none" w:sz="0" w:space="0" w:color="auto"/>
                <w:right w:val="none" w:sz="0" w:space="0" w:color="auto"/>
              </w:divBdr>
            </w:div>
            <w:div w:id="628169395">
              <w:marLeft w:val="0"/>
              <w:marRight w:val="0"/>
              <w:marTop w:val="0"/>
              <w:marBottom w:val="0"/>
              <w:divBdr>
                <w:top w:val="none" w:sz="0" w:space="0" w:color="auto"/>
                <w:left w:val="none" w:sz="0" w:space="0" w:color="auto"/>
                <w:bottom w:val="none" w:sz="0" w:space="0" w:color="auto"/>
                <w:right w:val="none" w:sz="0" w:space="0" w:color="auto"/>
              </w:divBdr>
            </w:div>
            <w:div w:id="1317495747">
              <w:marLeft w:val="0"/>
              <w:marRight w:val="0"/>
              <w:marTop w:val="0"/>
              <w:marBottom w:val="0"/>
              <w:divBdr>
                <w:top w:val="none" w:sz="0" w:space="0" w:color="auto"/>
                <w:left w:val="none" w:sz="0" w:space="0" w:color="auto"/>
                <w:bottom w:val="none" w:sz="0" w:space="0" w:color="auto"/>
                <w:right w:val="none" w:sz="0" w:space="0" w:color="auto"/>
              </w:divBdr>
            </w:div>
            <w:div w:id="1742410272">
              <w:marLeft w:val="0"/>
              <w:marRight w:val="0"/>
              <w:marTop w:val="0"/>
              <w:marBottom w:val="0"/>
              <w:divBdr>
                <w:top w:val="none" w:sz="0" w:space="0" w:color="auto"/>
                <w:left w:val="none" w:sz="0" w:space="0" w:color="auto"/>
                <w:bottom w:val="none" w:sz="0" w:space="0" w:color="auto"/>
                <w:right w:val="none" w:sz="0" w:space="0" w:color="auto"/>
              </w:divBdr>
            </w:div>
            <w:div w:id="1391608447">
              <w:marLeft w:val="0"/>
              <w:marRight w:val="0"/>
              <w:marTop w:val="0"/>
              <w:marBottom w:val="0"/>
              <w:divBdr>
                <w:top w:val="none" w:sz="0" w:space="0" w:color="auto"/>
                <w:left w:val="none" w:sz="0" w:space="0" w:color="auto"/>
                <w:bottom w:val="none" w:sz="0" w:space="0" w:color="auto"/>
                <w:right w:val="none" w:sz="0" w:space="0" w:color="auto"/>
              </w:divBdr>
            </w:div>
            <w:div w:id="659891828">
              <w:marLeft w:val="0"/>
              <w:marRight w:val="0"/>
              <w:marTop w:val="0"/>
              <w:marBottom w:val="0"/>
              <w:divBdr>
                <w:top w:val="none" w:sz="0" w:space="0" w:color="auto"/>
                <w:left w:val="none" w:sz="0" w:space="0" w:color="auto"/>
                <w:bottom w:val="none" w:sz="0" w:space="0" w:color="auto"/>
                <w:right w:val="none" w:sz="0" w:space="0" w:color="auto"/>
              </w:divBdr>
            </w:div>
            <w:div w:id="1007170949">
              <w:marLeft w:val="0"/>
              <w:marRight w:val="0"/>
              <w:marTop w:val="0"/>
              <w:marBottom w:val="0"/>
              <w:divBdr>
                <w:top w:val="none" w:sz="0" w:space="0" w:color="auto"/>
                <w:left w:val="none" w:sz="0" w:space="0" w:color="auto"/>
                <w:bottom w:val="none" w:sz="0" w:space="0" w:color="auto"/>
                <w:right w:val="none" w:sz="0" w:space="0" w:color="auto"/>
              </w:divBdr>
            </w:div>
            <w:div w:id="1061441513">
              <w:marLeft w:val="0"/>
              <w:marRight w:val="0"/>
              <w:marTop w:val="0"/>
              <w:marBottom w:val="0"/>
              <w:divBdr>
                <w:top w:val="none" w:sz="0" w:space="0" w:color="auto"/>
                <w:left w:val="none" w:sz="0" w:space="0" w:color="auto"/>
                <w:bottom w:val="none" w:sz="0" w:space="0" w:color="auto"/>
                <w:right w:val="none" w:sz="0" w:space="0" w:color="auto"/>
              </w:divBdr>
            </w:div>
            <w:div w:id="886719401">
              <w:marLeft w:val="0"/>
              <w:marRight w:val="0"/>
              <w:marTop w:val="0"/>
              <w:marBottom w:val="0"/>
              <w:divBdr>
                <w:top w:val="none" w:sz="0" w:space="0" w:color="auto"/>
                <w:left w:val="none" w:sz="0" w:space="0" w:color="auto"/>
                <w:bottom w:val="none" w:sz="0" w:space="0" w:color="auto"/>
                <w:right w:val="none" w:sz="0" w:space="0" w:color="auto"/>
              </w:divBdr>
            </w:div>
            <w:div w:id="1228686309">
              <w:marLeft w:val="0"/>
              <w:marRight w:val="0"/>
              <w:marTop w:val="0"/>
              <w:marBottom w:val="0"/>
              <w:divBdr>
                <w:top w:val="none" w:sz="0" w:space="0" w:color="auto"/>
                <w:left w:val="none" w:sz="0" w:space="0" w:color="auto"/>
                <w:bottom w:val="none" w:sz="0" w:space="0" w:color="auto"/>
                <w:right w:val="none" w:sz="0" w:space="0" w:color="auto"/>
              </w:divBdr>
            </w:div>
            <w:div w:id="9258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859">
      <w:bodyDiv w:val="1"/>
      <w:marLeft w:val="0"/>
      <w:marRight w:val="0"/>
      <w:marTop w:val="0"/>
      <w:marBottom w:val="0"/>
      <w:divBdr>
        <w:top w:val="none" w:sz="0" w:space="0" w:color="auto"/>
        <w:left w:val="none" w:sz="0" w:space="0" w:color="auto"/>
        <w:bottom w:val="none" w:sz="0" w:space="0" w:color="auto"/>
        <w:right w:val="none" w:sz="0" w:space="0" w:color="auto"/>
      </w:divBdr>
      <w:divsChild>
        <w:div w:id="179860818">
          <w:marLeft w:val="0"/>
          <w:marRight w:val="0"/>
          <w:marTop w:val="0"/>
          <w:marBottom w:val="0"/>
          <w:divBdr>
            <w:top w:val="none" w:sz="0" w:space="0" w:color="auto"/>
            <w:left w:val="none" w:sz="0" w:space="0" w:color="auto"/>
            <w:bottom w:val="none" w:sz="0" w:space="0" w:color="auto"/>
            <w:right w:val="none" w:sz="0" w:space="0" w:color="auto"/>
          </w:divBdr>
          <w:divsChild>
            <w:div w:id="808287515">
              <w:marLeft w:val="0"/>
              <w:marRight w:val="0"/>
              <w:marTop w:val="0"/>
              <w:marBottom w:val="0"/>
              <w:divBdr>
                <w:top w:val="none" w:sz="0" w:space="0" w:color="auto"/>
                <w:left w:val="none" w:sz="0" w:space="0" w:color="auto"/>
                <w:bottom w:val="none" w:sz="0" w:space="0" w:color="auto"/>
                <w:right w:val="none" w:sz="0" w:space="0" w:color="auto"/>
              </w:divBdr>
            </w:div>
            <w:div w:id="362288558">
              <w:marLeft w:val="0"/>
              <w:marRight w:val="0"/>
              <w:marTop w:val="0"/>
              <w:marBottom w:val="0"/>
              <w:divBdr>
                <w:top w:val="none" w:sz="0" w:space="0" w:color="auto"/>
                <w:left w:val="none" w:sz="0" w:space="0" w:color="auto"/>
                <w:bottom w:val="none" w:sz="0" w:space="0" w:color="auto"/>
                <w:right w:val="none" w:sz="0" w:space="0" w:color="auto"/>
              </w:divBdr>
            </w:div>
            <w:div w:id="862402519">
              <w:marLeft w:val="0"/>
              <w:marRight w:val="0"/>
              <w:marTop w:val="0"/>
              <w:marBottom w:val="0"/>
              <w:divBdr>
                <w:top w:val="none" w:sz="0" w:space="0" w:color="auto"/>
                <w:left w:val="none" w:sz="0" w:space="0" w:color="auto"/>
                <w:bottom w:val="none" w:sz="0" w:space="0" w:color="auto"/>
                <w:right w:val="none" w:sz="0" w:space="0" w:color="auto"/>
              </w:divBdr>
            </w:div>
            <w:div w:id="1349873482">
              <w:marLeft w:val="0"/>
              <w:marRight w:val="0"/>
              <w:marTop w:val="0"/>
              <w:marBottom w:val="0"/>
              <w:divBdr>
                <w:top w:val="none" w:sz="0" w:space="0" w:color="auto"/>
                <w:left w:val="none" w:sz="0" w:space="0" w:color="auto"/>
                <w:bottom w:val="none" w:sz="0" w:space="0" w:color="auto"/>
                <w:right w:val="none" w:sz="0" w:space="0" w:color="auto"/>
              </w:divBdr>
            </w:div>
            <w:div w:id="365368686">
              <w:marLeft w:val="0"/>
              <w:marRight w:val="0"/>
              <w:marTop w:val="0"/>
              <w:marBottom w:val="0"/>
              <w:divBdr>
                <w:top w:val="none" w:sz="0" w:space="0" w:color="auto"/>
                <w:left w:val="none" w:sz="0" w:space="0" w:color="auto"/>
                <w:bottom w:val="none" w:sz="0" w:space="0" w:color="auto"/>
                <w:right w:val="none" w:sz="0" w:space="0" w:color="auto"/>
              </w:divBdr>
            </w:div>
            <w:div w:id="731973920">
              <w:marLeft w:val="0"/>
              <w:marRight w:val="0"/>
              <w:marTop w:val="0"/>
              <w:marBottom w:val="0"/>
              <w:divBdr>
                <w:top w:val="none" w:sz="0" w:space="0" w:color="auto"/>
                <w:left w:val="none" w:sz="0" w:space="0" w:color="auto"/>
                <w:bottom w:val="none" w:sz="0" w:space="0" w:color="auto"/>
                <w:right w:val="none" w:sz="0" w:space="0" w:color="auto"/>
              </w:divBdr>
            </w:div>
            <w:div w:id="441268860">
              <w:marLeft w:val="0"/>
              <w:marRight w:val="0"/>
              <w:marTop w:val="0"/>
              <w:marBottom w:val="0"/>
              <w:divBdr>
                <w:top w:val="none" w:sz="0" w:space="0" w:color="auto"/>
                <w:left w:val="none" w:sz="0" w:space="0" w:color="auto"/>
                <w:bottom w:val="none" w:sz="0" w:space="0" w:color="auto"/>
                <w:right w:val="none" w:sz="0" w:space="0" w:color="auto"/>
              </w:divBdr>
            </w:div>
            <w:div w:id="864101460">
              <w:marLeft w:val="0"/>
              <w:marRight w:val="0"/>
              <w:marTop w:val="0"/>
              <w:marBottom w:val="0"/>
              <w:divBdr>
                <w:top w:val="none" w:sz="0" w:space="0" w:color="auto"/>
                <w:left w:val="none" w:sz="0" w:space="0" w:color="auto"/>
                <w:bottom w:val="none" w:sz="0" w:space="0" w:color="auto"/>
                <w:right w:val="none" w:sz="0" w:space="0" w:color="auto"/>
              </w:divBdr>
            </w:div>
            <w:div w:id="1175538598">
              <w:marLeft w:val="0"/>
              <w:marRight w:val="0"/>
              <w:marTop w:val="0"/>
              <w:marBottom w:val="0"/>
              <w:divBdr>
                <w:top w:val="none" w:sz="0" w:space="0" w:color="auto"/>
                <w:left w:val="none" w:sz="0" w:space="0" w:color="auto"/>
                <w:bottom w:val="none" w:sz="0" w:space="0" w:color="auto"/>
                <w:right w:val="none" w:sz="0" w:space="0" w:color="auto"/>
              </w:divBdr>
            </w:div>
            <w:div w:id="1051075091">
              <w:marLeft w:val="0"/>
              <w:marRight w:val="0"/>
              <w:marTop w:val="0"/>
              <w:marBottom w:val="0"/>
              <w:divBdr>
                <w:top w:val="none" w:sz="0" w:space="0" w:color="auto"/>
                <w:left w:val="none" w:sz="0" w:space="0" w:color="auto"/>
                <w:bottom w:val="none" w:sz="0" w:space="0" w:color="auto"/>
                <w:right w:val="none" w:sz="0" w:space="0" w:color="auto"/>
              </w:divBdr>
            </w:div>
            <w:div w:id="1241519160">
              <w:marLeft w:val="0"/>
              <w:marRight w:val="0"/>
              <w:marTop w:val="0"/>
              <w:marBottom w:val="0"/>
              <w:divBdr>
                <w:top w:val="none" w:sz="0" w:space="0" w:color="auto"/>
                <w:left w:val="none" w:sz="0" w:space="0" w:color="auto"/>
                <w:bottom w:val="none" w:sz="0" w:space="0" w:color="auto"/>
                <w:right w:val="none" w:sz="0" w:space="0" w:color="auto"/>
              </w:divBdr>
            </w:div>
            <w:div w:id="907227633">
              <w:marLeft w:val="0"/>
              <w:marRight w:val="0"/>
              <w:marTop w:val="0"/>
              <w:marBottom w:val="0"/>
              <w:divBdr>
                <w:top w:val="none" w:sz="0" w:space="0" w:color="auto"/>
                <w:left w:val="none" w:sz="0" w:space="0" w:color="auto"/>
                <w:bottom w:val="none" w:sz="0" w:space="0" w:color="auto"/>
                <w:right w:val="none" w:sz="0" w:space="0" w:color="auto"/>
              </w:divBdr>
            </w:div>
            <w:div w:id="57098144">
              <w:marLeft w:val="0"/>
              <w:marRight w:val="0"/>
              <w:marTop w:val="0"/>
              <w:marBottom w:val="0"/>
              <w:divBdr>
                <w:top w:val="none" w:sz="0" w:space="0" w:color="auto"/>
                <w:left w:val="none" w:sz="0" w:space="0" w:color="auto"/>
                <w:bottom w:val="none" w:sz="0" w:space="0" w:color="auto"/>
                <w:right w:val="none" w:sz="0" w:space="0" w:color="auto"/>
              </w:divBdr>
            </w:div>
            <w:div w:id="1930232129">
              <w:marLeft w:val="0"/>
              <w:marRight w:val="0"/>
              <w:marTop w:val="0"/>
              <w:marBottom w:val="0"/>
              <w:divBdr>
                <w:top w:val="none" w:sz="0" w:space="0" w:color="auto"/>
                <w:left w:val="none" w:sz="0" w:space="0" w:color="auto"/>
                <w:bottom w:val="none" w:sz="0" w:space="0" w:color="auto"/>
                <w:right w:val="none" w:sz="0" w:space="0" w:color="auto"/>
              </w:divBdr>
            </w:div>
            <w:div w:id="734624653">
              <w:marLeft w:val="0"/>
              <w:marRight w:val="0"/>
              <w:marTop w:val="0"/>
              <w:marBottom w:val="0"/>
              <w:divBdr>
                <w:top w:val="none" w:sz="0" w:space="0" w:color="auto"/>
                <w:left w:val="none" w:sz="0" w:space="0" w:color="auto"/>
                <w:bottom w:val="none" w:sz="0" w:space="0" w:color="auto"/>
                <w:right w:val="none" w:sz="0" w:space="0" w:color="auto"/>
              </w:divBdr>
            </w:div>
            <w:div w:id="2027290805">
              <w:marLeft w:val="0"/>
              <w:marRight w:val="0"/>
              <w:marTop w:val="0"/>
              <w:marBottom w:val="0"/>
              <w:divBdr>
                <w:top w:val="none" w:sz="0" w:space="0" w:color="auto"/>
                <w:left w:val="none" w:sz="0" w:space="0" w:color="auto"/>
                <w:bottom w:val="none" w:sz="0" w:space="0" w:color="auto"/>
                <w:right w:val="none" w:sz="0" w:space="0" w:color="auto"/>
              </w:divBdr>
            </w:div>
            <w:div w:id="712733516">
              <w:marLeft w:val="0"/>
              <w:marRight w:val="0"/>
              <w:marTop w:val="0"/>
              <w:marBottom w:val="0"/>
              <w:divBdr>
                <w:top w:val="none" w:sz="0" w:space="0" w:color="auto"/>
                <w:left w:val="none" w:sz="0" w:space="0" w:color="auto"/>
                <w:bottom w:val="none" w:sz="0" w:space="0" w:color="auto"/>
                <w:right w:val="none" w:sz="0" w:space="0" w:color="auto"/>
              </w:divBdr>
            </w:div>
            <w:div w:id="1340698616">
              <w:marLeft w:val="0"/>
              <w:marRight w:val="0"/>
              <w:marTop w:val="0"/>
              <w:marBottom w:val="0"/>
              <w:divBdr>
                <w:top w:val="none" w:sz="0" w:space="0" w:color="auto"/>
                <w:left w:val="none" w:sz="0" w:space="0" w:color="auto"/>
                <w:bottom w:val="none" w:sz="0" w:space="0" w:color="auto"/>
                <w:right w:val="none" w:sz="0" w:space="0" w:color="auto"/>
              </w:divBdr>
            </w:div>
            <w:div w:id="840895314">
              <w:marLeft w:val="0"/>
              <w:marRight w:val="0"/>
              <w:marTop w:val="0"/>
              <w:marBottom w:val="0"/>
              <w:divBdr>
                <w:top w:val="none" w:sz="0" w:space="0" w:color="auto"/>
                <w:left w:val="none" w:sz="0" w:space="0" w:color="auto"/>
                <w:bottom w:val="none" w:sz="0" w:space="0" w:color="auto"/>
                <w:right w:val="none" w:sz="0" w:space="0" w:color="auto"/>
              </w:divBdr>
            </w:div>
            <w:div w:id="1117682165">
              <w:marLeft w:val="0"/>
              <w:marRight w:val="0"/>
              <w:marTop w:val="0"/>
              <w:marBottom w:val="0"/>
              <w:divBdr>
                <w:top w:val="none" w:sz="0" w:space="0" w:color="auto"/>
                <w:left w:val="none" w:sz="0" w:space="0" w:color="auto"/>
                <w:bottom w:val="none" w:sz="0" w:space="0" w:color="auto"/>
                <w:right w:val="none" w:sz="0" w:space="0" w:color="auto"/>
              </w:divBdr>
            </w:div>
            <w:div w:id="1404838914">
              <w:marLeft w:val="0"/>
              <w:marRight w:val="0"/>
              <w:marTop w:val="0"/>
              <w:marBottom w:val="0"/>
              <w:divBdr>
                <w:top w:val="none" w:sz="0" w:space="0" w:color="auto"/>
                <w:left w:val="none" w:sz="0" w:space="0" w:color="auto"/>
                <w:bottom w:val="none" w:sz="0" w:space="0" w:color="auto"/>
                <w:right w:val="none" w:sz="0" w:space="0" w:color="auto"/>
              </w:divBdr>
            </w:div>
            <w:div w:id="2071995343">
              <w:marLeft w:val="0"/>
              <w:marRight w:val="0"/>
              <w:marTop w:val="0"/>
              <w:marBottom w:val="0"/>
              <w:divBdr>
                <w:top w:val="none" w:sz="0" w:space="0" w:color="auto"/>
                <w:left w:val="none" w:sz="0" w:space="0" w:color="auto"/>
                <w:bottom w:val="none" w:sz="0" w:space="0" w:color="auto"/>
                <w:right w:val="none" w:sz="0" w:space="0" w:color="auto"/>
              </w:divBdr>
            </w:div>
            <w:div w:id="1037319236">
              <w:marLeft w:val="0"/>
              <w:marRight w:val="0"/>
              <w:marTop w:val="0"/>
              <w:marBottom w:val="0"/>
              <w:divBdr>
                <w:top w:val="none" w:sz="0" w:space="0" w:color="auto"/>
                <w:left w:val="none" w:sz="0" w:space="0" w:color="auto"/>
                <w:bottom w:val="none" w:sz="0" w:space="0" w:color="auto"/>
                <w:right w:val="none" w:sz="0" w:space="0" w:color="auto"/>
              </w:divBdr>
            </w:div>
            <w:div w:id="293562643">
              <w:marLeft w:val="0"/>
              <w:marRight w:val="0"/>
              <w:marTop w:val="0"/>
              <w:marBottom w:val="0"/>
              <w:divBdr>
                <w:top w:val="none" w:sz="0" w:space="0" w:color="auto"/>
                <w:left w:val="none" w:sz="0" w:space="0" w:color="auto"/>
                <w:bottom w:val="none" w:sz="0" w:space="0" w:color="auto"/>
                <w:right w:val="none" w:sz="0" w:space="0" w:color="auto"/>
              </w:divBdr>
            </w:div>
            <w:div w:id="442917833">
              <w:marLeft w:val="0"/>
              <w:marRight w:val="0"/>
              <w:marTop w:val="0"/>
              <w:marBottom w:val="0"/>
              <w:divBdr>
                <w:top w:val="none" w:sz="0" w:space="0" w:color="auto"/>
                <w:left w:val="none" w:sz="0" w:space="0" w:color="auto"/>
                <w:bottom w:val="none" w:sz="0" w:space="0" w:color="auto"/>
                <w:right w:val="none" w:sz="0" w:space="0" w:color="auto"/>
              </w:divBdr>
            </w:div>
            <w:div w:id="1228106152">
              <w:marLeft w:val="0"/>
              <w:marRight w:val="0"/>
              <w:marTop w:val="0"/>
              <w:marBottom w:val="0"/>
              <w:divBdr>
                <w:top w:val="none" w:sz="0" w:space="0" w:color="auto"/>
                <w:left w:val="none" w:sz="0" w:space="0" w:color="auto"/>
                <w:bottom w:val="none" w:sz="0" w:space="0" w:color="auto"/>
                <w:right w:val="none" w:sz="0" w:space="0" w:color="auto"/>
              </w:divBdr>
            </w:div>
            <w:div w:id="2133549220">
              <w:marLeft w:val="0"/>
              <w:marRight w:val="0"/>
              <w:marTop w:val="0"/>
              <w:marBottom w:val="0"/>
              <w:divBdr>
                <w:top w:val="none" w:sz="0" w:space="0" w:color="auto"/>
                <w:left w:val="none" w:sz="0" w:space="0" w:color="auto"/>
                <w:bottom w:val="none" w:sz="0" w:space="0" w:color="auto"/>
                <w:right w:val="none" w:sz="0" w:space="0" w:color="auto"/>
              </w:divBdr>
            </w:div>
            <w:div w:id="117646044">
              <w:marLeft w:val="0"/>
              <w:marRight w:val="0"/>
              <w:marTop w:val="0"/>
              <w:marBottom w:val="0"/>
              <w:divBdr>
                <w:top w:val="none" w:sz="0" w:space="0" w:color="auto"/>
                <w:left w:val="none" w:sz="0" w:space="0" w:color="auto"/>
                <w:bottom w:val="none" w:sz="0" w:space="0" w:color="auto"/>
                <w:right w:val="none" w:sz="0" w:space="0" w:color="auto"/>
              </w:divBdr>
            </w:div>
            <w:div w:id="1420524241">
              <w:marLeft w:val="0"/>
              <w:marRight w:val="0"/>
              <w:marTop w:val="0"/>
              <w:marBottom w:val="0"/>
              <w:divBdr>
                <w:top w:val="none" w:sz="0" w:space="0" w:color="auto"/>
                <w:left w:val="none" w:sz="0" w:space="0" w:color="auto"/>
                <w:bottom w:val="none" w:sz="0" w:space="0" w:color="auto"/>
                <w:right w:val="none" w:sz="0" w:space="0" w:color="auto"/>
              </w:divBdr>
            </w:div>
            <w:div w:id="1263949952">
              <w:marLeft w:val="0"/>
              <w:marRight w:val="0"/>
              <w:marTop w:val="0"/>
              <w:marBottom w:val="0"/>
              <w:divBdr>
                <w:top w:val="none" w:sz="0" w:space="0" w:color="auto"/>
                <w:left w:val="none" w:sz="0" w:space="0" w:color="auto"/>
                <w:bottom w:val="none" w:sz="0" w:space="0" w:color="auto"/>
                <w:right w:val="none" w:sz="0" w:space="0" w:color="auto"/>
              </w:divBdr>
            </w:div>
            <w:div w:id="1318457527">
              <w:marLeft w:val="0"/>
              <w:marRight w:val="0"/>
              <w:marTop w:val="0"/>
              <w:marBottom w:val="0"/>
              <w:divBdr>
                <w:top w:val="none" w:sz="0" w:space="0" w:color="auto"/>
                <w:left w:val="none" w:sz="0" w:space="0" w:color="auto"/>
                <w:bottom w:val="none" w:sz="0" w:space="0" w:color="auto"/>
                <w:right w:val="none" w:sz="0" w:space="0" w:color="auto"/>
              </w:divBdr>
            </w:div>
            <w:div w:id="1094670995">
              <w:marLeft w:val="0"/>
              <w:marRight w:val="0"/>
              <w:marTop w:val="0"/>
              <w:marBottom w:val="0"/>
              <w:divBdr>
                <w:top w:val="none" w:sz="0" w:space="0" w:color="auto"/>
                <w:left w:val="none" w:sz="0" w:space="0" w:color="auto"/>
                <w:bottom w:val="none" w:sz="0" w:space="0" w:color="auto"/>
                <w:right w:val="none" w:sz="0" w:space="0" w:color="auto"/>
              </w:divBdr>
            </w:div>
            <w:div w:id="1454133514">
              <w:marLeft w:val="0"/>
              <w:marRight w:val="0"/>
              <w:marTop w:val="0"/>
              <w:marBottom w:val="0"/>
              <w:divBdr>
                <w:top w:val="none" w:sz="0" w:space="0" w:color="auto"/>
                <w:left w:val="none" w:sz="0" w:space="0" w:color="auto"/>
                <w:bottom w:val="none" w:sz="0" w:space="0" w:color="auto"/>
                <w:right w:val="none" w:sz="0" w:space="0" w:color="auto"/>
              </w:divBdr>
            </w:div>
            <w:div w:id="2048097549">
              <w:marLeft w:val="0"/>
              <w:marRight w:val="0"/>
              <w:marTop w:val="0"/>
              <w:marBottom w:val="0"/>
              <w:divBdr>
                <w:top w:val="none" w:sz="0" w:space="0" w:color="auto"/>
                <w:left w:val="none" w:sz="0" w:space="0" w:color="auto"/>
                <w:bottom w:val="none" w:sz="0" w:space="0" w:color="auto"/>
                <w:right w:val="none" w:sz="0" w:space="0" w:color="auto"/>
              </w:divBdr>
            </w:div>
            <w:div w:id="409349337">
              <w:marLeft w:val="0"/>
              <w:marRight w:val="0"/>
              <w:marTop w:val="0"/>
              <w:marBottom w:val="0"/>
              <w:divBdr>
                <w:top w:val="none" w:sz="0" w:space="0" w:color="auto"/>
                <w:left w:val="none" w:sz="0" w:space="0" w:color="auto"/>
                <w:bottom w:val="none" w:sz="0" w:space="0" w:color="auto"/>
                <w:right w:val="none" w:sz="0" w:space="0" w:color="auto"/>
              </w:divBdr>
            </w:div>
            <w:div w:id="141043494">
              <w:marLeft w:val="0"/>
              <w:marRight w:val="0"/>
              <w:marTop w:val="0"/>
              <w:marBottom w:val="0"/>
              <w:divBdr>
                <w:top w:val="none" w:sz="0" w:space="0" w:color="auto"/>
                <w:left w:val="none" w:sz="0" w:space="0" w:color="auto"/>
                <w:bottom w:val="none" w:sz="0" w:space="0" w:color="auto"/>
                <w:right w:val="none" w:sz="0" w:space="0" w:color="auto"/>
              </w:divBdr>
            </w:div>
            <w:div w:id="1950579047">
              <w:marLeft w:val="0"/>
              <w:marRight w:val="0"/>
              <w:marTop w:val="0"/>
              <w:marBottom w:val="0"/>
              <w:divBdr>
                <w:top w:val="none" w:sz="0" w:space="0" w:color="auto"/>
                <w:left w:val="none" w:sz="0" w:space="0" w:color="auto"/>
                <w:bottom w:val="none" w:sz="0" w:space="0" w:color="auto"/>
                <w:right w:val="none" w:sz="0" w:space="0" w:color="auto"/>
              </w:divBdr>
            </w:div>
            <w:div w:id="147720105">
              <w:marLeft w:val="0"/>
              <w:marRight w:val="0"/>
              <w:marTop w:val="0"/>
              <w:marBottom w:val="0"/>
              <w:divBdr>
                <w:top w:val="none" w:sz="0" w:space="0" w:color="auto"/>
                <w:left w:val="none" w:sz="0" w:space="0" w:color="auto"/>
                <w:bottom w:val="none" w:sz="0" w:space="0" w:color="auto"/>
                <w:right w:val="none" w:sz="0" w:space="0" w:color="auto"/>
              </w:divBdr>
            </w:div>
            <w:div w:id="1577282718">
              <w:marLeft w:val="0"/>
              <w:marRight w:val="0"/>
              <w:marTop w:val="0"/>
              <w:marBottom w:val="0"/>
              <w:divBdr>
                <w:top w:val="none" w:sz="0" w:space="0" w:color="auto"/>
                <w:left w:val="none" w:sz="0" w:space="0" w:color="auto"/>
                <w:bottom w:val="none" w:sz="0" w:space="0" w:color="auto"/>
                <w:right w:val="none" w:sz="0" w:space="0" w:color="auto"/>
              </w:divBdr>
            </w:div>
            <w:div w:id="307631032">
              <w:marLeft w:val="0"/>
              <w:marRight w:val="0"/>
              <w:marTop w:val="0"/>
              <w:marBottom w:val="0"/>
              <w:divBdr>
                <w:top w:val="none" w:sz="0" w:space="0" w:color="auto"/>
                <w:left w:val="none" w:sz="0" w:space="0" w:color="auto"/>
                <w:bottom w:val="none" w:sz="0" w:space="0" w:color="auto"/>
                <w:right w:val="none" w:sz="0" w:space="0" w:color="auto"/>
              </w:divBdr>
            </w:div>
            <w:div w:id="67728684">
              <w:marLeft w:val="0"/>
              <w:marRight w:val="0"/>
              <w:marTop w:val="0"/>
              <w:marBottom w:val="0"/>
              <w:divBdr>
                <w:top w:val="none" w:sz="0" w:space="0" w:color="auto"/>
                <w:left w:val="none" w:sz="0" w:space="0" w:color="auto"/>
                <w:bottom w:val="none" w:sz="0" w:space="0" w:color="auto"/>
                <w:right w:val="none" w:sz="0" w:space="0" w:color="auto"/>
              </w:divBdr>
            </w:div>
            <w:div w:id="1230387257">
              <w:marLeft w:val="0"/>
              <w:marRight w:val="0"/>
              <w:marTop w:val="0"/>
              <w:marBottom w:val="0"/>
              <w:divBdr>
                <w:top w:val="none" w:sz="0" w:space="0" w:color="auto"/>
                <w:left w:val="none" w:sz="0" w:space="0" w:color="auto"/>
                <w:bottom w:val="none" w:sz="0" w:space="0" w:color="auto"/>
                <w:right w:val="none" w:sz="0" w:space="0" w:color="auto"/>
              </w:divBdr>
            </w:div>
            <w:div w:id="125859976">
              <w:marLeft w:val="0"/>
              <w:marRight w:val="0"/>
              <w:marTop w:val="0"/>
              <w:marBottom w:val="0"/>
              <w:divBdr>
                <w:top w:val="none" w:sz="0" w:space="0" w:color="auto"/>
                <w:left w:val="none" w:sz="0" w:space="0" w:color="auto"/>
                <w:bottom w:val="none" w:sz="0" w:space="0" w:color="auto"/>
                <w:right w:val="none" w:sz="0" w:space="0" w:color="auto"/>
              </w:divBdr>
            </w:div>
            <w:div w:id="334722469">
              <w:marLeft w:val="0"/>
              <w:marRight w:val="0"/>
              <w:marTop w:val="0"/>
              <w:marBottom w:val="0"/>
              <w:divBdr>
                <w:top w:val="none" w:sz="0" w:space="0" w:color="auto"/>
                <w:left w:val="none" w:sz="0" w:space="0" w:color="auto"/>
                <w:bottom w:val="none" w:sz="0" w:space="0" w:color="auto"/>
                <w:right w:val="none" w:sz="0" w:space="0" w:color="auto"/>
              </w:divBdr>
            </w:div>
            <w:div w:id="1409301003">
              <w:marLeft w:val="0"/>
              <w:marRight w:val="0"/>
              <w:marTop w:val="0"/>
              <w:marBottom w:val="0"/>
              <w:divBdr>
                <w:top w:val="none" w:sz="0" w:space="0" w:color="auto"/>
                <w:left w:val="none" w:sz="0" w:space="0" w:color="auto"/>
                <w:bottom w:val="none" w:sz="0" w:space="0" w:color="auto"/>
                <w:right w:val="none" w:sz="0" w:space="0" w:color="auto"/>
              </w:divBdr>
            </w:div>
            <w:div w:id="1252741484">
              <w:marLeft w:val="0"/>
              <w:marRight w:val="0"/>
              <w:marTop w:val="0"/>
              <w:marBottom w:val="0"/>
              <w:divBdr>
                <w:top w:val="none" w:sz="0" w:space="0" w:color="auto"/>
                <w:left w:val="none" w:sz="0" w:space="0" w:color="auto"/>
                <w:bottom w:val="none" w:sz="0" w:space="0" w:color="auto"/>
                <w:right w:val="none" w:sz="0" w:space="0" w:color="auto"/>
              </w:divBdr>
            </w:div>
            <w:div w:id="1022128808">
              <w:marLeft w:val="0"/>
              <w:marRight w:val="0"/>
              <w:marTop w:val="0"/>
              <w:marBottom w:val="0"/>
              <w:divBdr>
                <w:top w:val="none" w:sz="0" w:space="0" w:color="auto"/>
                <w:left w:val="none" w:sz="0" w:space="0" w:color="auto"/>
                <w:bottom w:val="none" w:sz="0" w:space="0" w:color="auto"/>
                <w:right w:val="none" w:sz="0" w:space="0" w:color="auto"/>
              </w:divBdr>
            </w:div>
            <w:div w:id="1041518268">
              <w:marLeft w:val="0"/>
              <w:marRight w:val="0"/>
              <w:marTop w:val="0"/>
              <w:marBottom w:val="0"/>
              <w:divBdr>
                <w:top w:val="none" w:sz="0" w:space="0" w:color="auto"/>
                <w:left w:val="none" w:sz="0" w:space="0" w:color="auto"/>
                <w:bottom w:val="none" w:sz="0" w:space="0" w:color="auto"/>
                <w:right w:val="none" w:sz="0" w:space="0" w:color="auto"/>
              </w:divBdr>
            </w:div>
            <w:div w:id="568611445">
              <w:marLeft w:val="0"/>
              <w:marRight w:val="0"/>
              <w:marTop w:val="0"/>
              <w:marBottom w:val="0"/>
              <w:divBdr>
                <w:top w:val="none" w:sz="0" w:space="0" w:color="auto"/>
                <w:left w:val="none" w:sz="0" w:space="0" w:color="auto"/>
                <w:bottom w:val="none" w:sz="0" w:space="0" w:color="auto"/>
                <w:right w:val="none" w:sz="0" w:space="0" w:color="auto"/>
              </w:divBdr>
            </w:div>
            <w:div w:id="1969511208">
              <w:marLeft w:val="0"/>
              <w:marRight w:val="0"/>
              <w:marTop w:val="0"/>
              <w:marBottom w:val="0"/>
              <w:divBdr>
                <w:top w:val="none" w:sz="0" w:space="0" w:color="auto"/>
                <w:left w:val="none" w:sz="0" w:space="0" w:color="auto"/>
                <w:bottom w:val="none" w:sz="0" w:space="0" w:color="auto"/>
                <w:right w:val="none" w:sz="0" w:space="0" w:color="auto"/>
              </w:divBdr>
            </w:div>
            <w:div w:id="1090662375">
              <w:marLeft w:val="0"/>
              <w:marRight w:val="0"/>
              <w:marTop w:val="0"/>
              <w:marBottom w:val="0"/>
              <w:divBdr>
                <w:top w:val="none" w:sz="0" w:space="0" w:color="auto"/>
                <w:left w:val="none" w:sz="0" w:space="0" w:color="auto"/>
                <w:bottom w:val="none" w:sz="0" w:space="0" w:color="auto"/>
                <w:right w:val="none" w:sz="0" w:space="0" w:color="auto"/>
              </w:divBdr>
            </w:div>
            <w:div w:id="1289896833">
              <w:marLeft w:val="0"/>
              <w:marRight w:val="0"/>
              <w:marTop w:val="0"/>
              <w:marBottom w:val="0"/>
              <w:divBdr>
                <w:top w:val="none" w:sz="0" w:space="0" w:color="auto"/>
                <w:left w:val="none" w:sz="0" w:space="0" w:color="auto"/>
                <w:bottom w:val="none" w:sz="0" w:space="0" w:color="auto"/>
                <w:right w:val="none" w:sz="0" w:space="0" w:color="auto"/>
              </w:divBdr>
            </w:div>
            <w:div w:id="1443577399">
              <w:marLeft w:val="0"/>
              <w:marRight w:val="0"/>
              <w:marTop w:val="0"/>
              <w:marBottom w:val="0"/>
              <w:divBdr>
                <w:top w:val="none" w:sz="0" w:space="0" w:color="auto"/>
                <w:left w:val="none" w:sz="0" w:space="0" w:color="auto"/>
                <w:bottom w:val="none" w:sz="0" w:space="0" w:color="auto"/>
                <w:right w:val="none" w:sz="0" w:space="0" w:color="auto"/>
              </w:divBdr>
            </w:div>
            <w:div w:id="1266772536">
              <w:marLeft w:val="0"/>
              <w:marRight w:val="0"/>
              <w:marTop w:val="0"/>
              <w:marBottom w:val="0"/>
              <w:divBdr>
                <w:top w:val="none" w:sz="0" w:space="0" w:color="auto"/>
                <w:left w:val="none" w:sz="0" w:space="0" w:color="auto"/>
                <w:bottom w:val="none" w:sz="0" w:space="0" w:color="auto"/>
                <w:right w:val="none" w:sz="0" w:space="0" w:color="auto"/>
              </w:divBdr>
            </w:div>
            <w:div w:id="309944389">
              <w:marLeft w:val="0"/>
              <w:marRight w:val="0"/>
              <w:marTop w:val="0"/>
              <w:marBottom w:val="0"/>
              <w:divBdr>
                <w:top w:val="none" w:sz="0" w:space="0" w:color="auto"/>
                <w:left w:val="none" w:sz="0" w:space="0" w:color="auto"/>
                <w:bottom w:val="none" w:sz="0" w:space="0" w:color="auto"/>
                <w:right w:val="none" w:sz="0" w:space="0" w:color="auto"/>
              </w:divBdr>
            </w:div>
            <w:div w:id="1650983965">
              <w:marLeft w:val="0"/>
              <w:marRight w:val="0"/>
              <w:marTop w:val="0"/>
              <w:marBottom w:val="0"/>
              <w:divBdr>
                <w:top w:val="none" w:sz="0" w:space="0" w:color="auto"/>
                <w:left w:val="none" w:sz="0" w:space="0" w:color="auto"/>
                <w:bottom w:val="none" w:sz="0" w:space="0" w:color="auto"/>
                <w:right w:val="none" w:sz="0" w:space="0" w:color="auto"/>
              </w:divBdr>
            </w:div>
            <w:div w:id="1342274003">
              <w:marLeft w:val="0"/>
              <w:marRight w:val="0"/>
              <w:marTop w:val="0"/>
              <w:marBottom w:val="0"/>
              <w:divBdr>
                <w:top w:val="none" w:sz="0" w:space="0" w:color="auto"/>
                <w:left w:val="none" w:sz="0" w:space="0" w:color="auto"/>
                <w:bottom w:val="none" w:sz="0" w:space="0" w:color="auto"/>
                <w:right w:val="none" w:sz="0" w:space="0" w:color="auto"/>
              </w:divBdr>
            </w:div>
            <w:div w:id="866217095">
              <w:marLeft w:val="0"/>
              <w:marRight w:val="0"/>
              <w:marTop w:val="0"/>
              <w:marBottom w:val="0"/>
              <w:divBdr>
                <w:top w:val="none" w:sz="0" w:space="0" w:color="auto"/>
                <w:left w:val="none" w:sz="0" w:space="0" w:color="auto"/>
                <w:bottom w:val="none" w:sz="0" w:space="0" w:color="auto"/>
                <w:right w:val="none" w:sz="0" w:space="0" w:color="auto"/>
              </w:divBdr>
            </w:div>
            <w:div w:id="621423070">
              <w:marLeft w:val="0"/>
              <w:marRight w:val="0"/>
              <w:marTop w:val="0"/>
              <w:marBottom w:val="0"/>
              <w:divBdr>
                <w:top w:val="none" w:sz="0" w:space="0" w:color="auto"/>
                <w:left w:val="none" w:sz="0" w:space="0" w:color="auto"/>
                <w:bottom w:val="none" w:sz="0" w:space="0" w:color="auto"/>
                <w:right w:val="none" w:sz="0" w:space="0" w:color="auto"/>
              </w:divBdr>
            </w:div>
            <w:div w:id="864638145">
              <w:marLeft w:val="0"/>
              <w:marRight w:val="0"/>
              <w:marTop w:val="0"/>
              <w:marBottom w:val="0"/>
              <w:divBdr>
                <w:top w:val="none" w:sz="0" w:space="0" w:color="auto"/>
                <w:left w:val="none" w:sz="0" w:space="0" w:color="auto"/>
                <w:bottom w:val="none" w:sz="0" w:space="0" w:color="auto"/>
                <w:right w:val="none" w:sz="0" w:space="0" w:color="auto"/>
              </w:divBdr>
            </w:div>
            <w:div w:id="77679620">
              <w:marLeft w:val="0"/>
              <w:marRight w:val="0"/>
              <w:marTop w:val="0"/>
              <w:marBottom w:val="0"/>
              <w:divBdr>
                <w:top w:val="none" w:sz="0" w:space="0" w:color="auto"/>
                <w:left w:val="none" w:sz="0" w:space="0" w:color="auto"/>
                <w:bottom w:val="none" w:sz="0" w:space="0" w:color="auto"/>
                <w:right w:val="none" w:sz="0" w:space="0" w:color="auto"/>
              </w:divBdr>
            </w:div>
            <w:div w:id="1219828409">
              <w:marLeft w:val="0"/>
              <w:marRight w:val="0"/>
              <w:marTop w:val="0"/>
              <w:marBottom w:val="0"/>
              <w:divBdr>
                <w:top w:val="none" w:sz="0" w:space="0" w:color="auto"/>
                <w:left w:val="none" w:sz="0" w:space="0" w:color="auto"/>
                <w:bottom w:val="none" w:sz="0" w:space="0" w:color="auto"/>
                <w:right w:val="none" w:sz="0" w:space="0" w:color="auto"/>
              </w:divBdr>
            </w:div>
            <w:div w:id="1055588729">
              <w:marLeft w:val="0"/>
              <w:marRight w:val="0"/>
              <w:marTop w:val="0"/>
              <w:marBottom w:val="0"/>
              <w:divBdr>
                <w:top w:val="none" w:sz="0" w:space="0" w:color="auto"/>
                <w:left w:val="none" w:sz="0" w:space="0" w:color="auto"/>
                <w:bottom w:val="none" w:sz="0" w:space="0" w:color="auto"/>
                <w:right w:val="none" w:sz="0" w:space="0" w:color="auto"/>
              </w:divBdr>
            </w:div>
            <w:div w:id="2124381226">
              <w:marLeft w:val="0"/>
              <w:marRight w:val="0"/>
              <w:marTop w:val="0"/>
              <w:marBottom w:val="0"/>
              <w:divBdr>
                <w:top w:val="none" w:sz="0" w:space="0" w:color="auto"/>
                <w:left w:val="none" w:sz="0" w:space="0" w:color="auto"/>
                <w:bottom w:val="none" w:sz="0" w:space="0" w:color="auto"/>
                <w:right w:val="none" w:sz="0" w:space="0" w:color="auto"/>
              </w:divBdr>
            </w:div>
            <w:div w:id="79789312">
              <w:marLeft w:val="0"/>
              <w:marRight w:val="0"/>
              <w:marTop w:val="0"/>
              <w:marBottom w:val="0"/>
              <w:divBdr>
                <w:top w:val="none" w:sz="0" w:space="0" w:color="auto"/>
                <w:left w:val="none" w:sz="0" w:space="0" w:color="auto"/>
                <w:bottom w:val="none" w:sz="0" w:space="0" w:color="auto"/>
                <w:right w:val="none" w:sz="0" w:space="0" w:color="auto"/>
              </w:divBdr>
            </w:div>
            <w:div w:id="634679973">
              <w:marLeft w:val="0"/>
              <w:marRight w:val="0"/>
              <w:marTop w:val="0"/>
              <w:marBottom w:val="0"/>
              <w:divBdr>
                <w:top w:val="none" w:sz="0" w:space="0" w:color="auto"/>
                <w:left w:val="none" w:sz="0" w:space="0" w:color="auto"/>
                <w:bottom w:val="none" w:sz="0" w:space="0" w:color="auto"/>
                <w:right w:val="none" w:sz="0" w:space="0" w:color="auto"/>
              </w:divBdr>
            </w:div>
            <w:div w:id="1086539962">
              <w:marLeft w:val="0"/>
              <w:marRight w:val="0"/>
              <w:marTop w:val="0"/>
              <w:marBottom w:val="0"/>
              <w:divBdr>
                <w:top w:val="none" w:sz="0" w:space="0" w:color="auto"/>
                <w:left w:val="none" w:sz="0" w:space="0" w:color="auto"/>
                <w:bottom w:val="none" w:sz="0" w:space="0" w:color="auto"/>
                <w:right w:val="none" w:sz="0" w:space="0" w:color="auto"/>
              </w:divBdr>
            </w:div>
            <w:div w:id="893199651">
              <w:marLeft w:val="0"/>
              <w:marRight w:val="0"/>
              <w:marTop w:val="0"/>
              <w:marBottom w:val="0"/>
              <w:divBdr>
                <w:top w:val="none" w:sz="0" w:space="0" w:color="auto"/>
                <w:left w:val="none" w:sz="0" w:space="0" w:color="auto"/>
                <w:bottom w:val="none" w:sz="0" w:space="0" w:color="auto"/>
                <w:right w:val="none" w:sz="0" w:space="0" w:color="auto"/>
              </w:divBdr>
            </w:div>
            <w:div w:id="921531310">
              <w:marLeft w:val="0"/>
              <w:marRight w:val="0"/>
              <w:marTop w:val="0"/>
              <w:marBottom w:val="0"/>
              <w:divBdr>
                <w:top w:val="none" w:sz="0" w:space="0" w:color="auto"/>
                <w:left w:val="none" w:sz="0" w:space="0" w:color="auto"/>
                <w:bottom w:val="none" w:sz="0" w:space="0" w:color="auto"/>
                <w:right w:val="none" w:sz="0" w:space="0" w:color="auto"/>
              </w:divBdr>
            </w:div>
            <w:div w:id="376244865">
              <w:marLeft w:val="0"/>
              <w:marRight w:val="0"/>
              <w:marTop w:val="0"/>
              <w:marBottom w:val="0"/>
              <w:divBdr>
                <w:top w:val="none" w:sz="0" w:space="0" w:color="auto"/>
                <w:left w:val="none" w:sz="0" w:space="0" w:color="auto"/>
                <w:bottom w:val="none" w:sz="0" w:space="0" w:color="auto"/>
                <w:right w:val="none" w:sz="0" w:space="0" w:color="auto"/>
              </w:divBdr>
            </w:div>
            <w:div w:id="162168004">
              <w:marLeft w:val="0"/>
              <w:marRight w:val="0"/>
              <w:marTop w:val="0"/>
              <w:marBottom w:val="0"/>
              <w:divBdr>
                <w:top w:val="none" w:sz="0" w:space="0" w:color="auto"/>
                <w:left w:val="none" w:sz="0" w:space="0" w:color="auto"/>
                <w:bottom w:val="none" w:sz="0" w:space="0" w:color="auto"/>
                <w:right w:val="none" w:sz="0" w:space="0" w:color="auto"/>
              </w:divBdr>
            </w:div>
            <w:div w:id="727340023">
              <w:marLeft w:val="0"/>
              <w:marRight w:val="0"/>
              <w:marTop w:val="0"/>
              <w:marBottom w:val="0"/>
              <w:divBdr>
                <w:top w:val="none" w:sz="0" w:space="0" w:color="auto"/>
                <w:left w:val="none" w:sz="0" w:space="0" w:color="auto"/>
                <w:bottom w:val="none" w:sz="0" w:space="0" w:color="auto"/>
                <w:right w:val="none" w:sz="0" w:space="0" w:color="auto"/>
              </w:divBdr>
            </w:div>
            <w:div w:id="1103647035">
              <w:marLeft w:val="0"/>
              <w:marRight w:val="0"/>
              <w:marTop w:val="0"/>
              <w:marBottom w:val="0"/>
              <w:divBdr>
                <w:top w:val="none" w:sz="0" w:space="0" w:color="auto"/>
                <w:left w:val="none" w:sz="0" w:space="0" w:color="auto"/>
                <w:bottom w:val="none" w:sz="0" w:space="0" w:color="auto"/>
                <w:right w:val="none" w:sz="0" w:space="0" w:color="auto"/>
              </w:divBdr>
            </w:div>
            <w:div w:id="1404907941">
              <w:marLeft w:val="0"/>
              <w:marRight w:val="0"/>
              <w:marTop w:val="0"/>
              <w:marBottom w:val="0"/>
              <w:divBdr>
                <w:top w:val="none" w:sz="0" w:space="0" w:color="auto"/>
                <w:left w:val="none" w:sz="0" w:space="0" w:color="auto"/>
                <w:bottom w:val="none" w:sz="0" w:space="0" w:color="auto"/>
                <w:right w:val="none" w:sz="0" w:space="0" w:color="auto"/>
              </w:divBdr>
            </w:div>
            <w:div w:id="733741631">
              <w:marLeft w:val="0"/>
              <w:marRight w:val="0"/>
              <w:marTop w:val="0"/>
              <w:marBottom w:val="0"/>
              <w:divBdr>
                <w:top w:val="none" w:sz="0" w:space="0" w:color="auto"/>
                <w:left w:val="none" w:sz="0" w:space="0" w:color="auto"/>
                <w:bottom w:val="none" w:sz="0" w:space="0" w:color="auto"/>
                <w:right w:val="none" w:sz="0" w:space="0" w:color="auto"/>
              </w:divBdr>
            </w:div>
            <w:div w:id="755319855">
              <w:marLeft w:val="0"/>
              <w:marRight w:val="0"/>
              <w:marTop w:val="0"/>
              <w:marBottom w:val="0"/>
              <w:divBdr>
                <w:top w:val="none" w:sz="0" w:space="0" w:color="auto"/>
                <w:left w:val="none" w:sz="0" w:space="0" w:color="auto"/>
                <w:bottom w:val="none" w:sz="0" w:space="0" w:color="auto"/>
                <w:right w:val="none" w:sz="0" w:space="0" w:color="auto"/>
              </w:divBdr>
            </w:div>
            <w:div w:id="1755199853">
              <w:marLeft w:val="0"/>
              <w:marRight w:val="0"/>
              <w:marTop w:val="0"/>
              <w:marBottom w:val="0"/>
              <w:divBdr>
                <w:top w:val="none" w:sz="0" w:space="0" w:color="auto"/>
                <w:left w:val="none" w:sz="0" w:space="0" w:color="auto"/>
                <w:bottom w:val="none" w:sz="0" w:space="0" w:color="auto"/>
                <w:right w:val="none" w:sz="0" w:space="0" w:color="auto"/>
              </w:divBdr>
            </w:div>
            <w:div w:id="680938041">
              <w:marLeft w:val="0"/>
              <w:marRight w:val="0"/>
              <w:marTop w:val="0"/>
              <w:marBottom w:val="0"/>
              <w:divBdr>
                <w:top w:val="none" w:sz="0" w:space="0" w:color="auto"/>
                <w:left w:val="none" w:sz="0" w:space="0" w:color="auto"/>
                <w:bottom w:val="none" w:sz="0" w:space="0" w:color="auto"/>
                <w:right w:val="none" w:sz="0" w:space="0" w:color="auto"/>
              </w:divBdr>
            </w:div>
            <w:div w:id="229388070">
              <w:marLeft w:val="0"/>
              <w:marRight w:val="0"/>
              <w:marTop w:val="0"/>
              <w:marBottom w:val="0"/>
              <w:divBdr>
                <w:top w:val="none" w:sz="0" w:space="0" w:color="auto"/>
                <w:left w:val="none" w:sz="0" w:space="0" w:color="auto"/>
                <w:bottom w:val="none" w:sz="0" w:space="0" w:color="auto"/>
                <w:right w:val="none" w:sz="0" w:space="0" w:color="auto"/>
              </w:divBdr>
            </w:div>
            <w:div w:id="1465654755">
              <w:marLeft w:val="0"/>
              <w:marRight w:val="0"/>
              <w:marTop w:val="0"/>
              <w:marBottom w:val="0"/>
              <w:divBdr>
                <w:top w:val="none" w:sz="0" w:space="0" w:color="auto"/>
                <w:left w:val="none" w:sz="0" w:space="0" w:color="auto"/>
                <w:bottom w:val="none" w:sz="0" w:space="0" w:color="auto"/>
                <w:right w:val="none" w:sz="0" w:space="0" w:color="auto"/>
              </w:divBdr>
            </w:div>
            <w:div w:id="219175774">
              <w:marLeft w:val="0"/>
              <w:marRight w:val="0"/>
              <w:marTop w:val="0"/>
              <w:marBottom w:val="0"/>
              <w:divBdr>
                <w:top w:val="none" w:sz="0" w:space="0" w:color="auto"/>
                <w:left w:val="none" w:sz="0" w:space="0" w:color="auto"/>
                <w:bottom w:val="none" w:sz="0" w:space="0" w:color="auto"/>
                <w:right w:val="none" w:sz="0" w:space="0" w:color="auto"/>
              </w:divBdr>
            </w:div>
            <w:div w:id="1173953981">
              <w:marLeft w:val="0"/>
              <w:marRight w:val="0"/>
              <w:marTop w:val="0"/>
              <w:marBottom w:val="0"/>
              <w:divBdr>
                <w:top w:val="none" w:sz="0" w:space="0" w:color="auto"/>
                <w:left w:val="none" w:sz="0" w:space="0" w:color="auto"/>
                <w:bottom w:val="none" w:sz="0" w:space="0" w:color="auto"/>
                <w:right w:val="none" w:sz="0" w:space="0" w:color="auto"/>
              </w:divBdr>
            </w:div>
            <w:div w:id="1732075417">
              <w:marLeft w:val="0"/>
              <w:marRight w:val="0"/>
              <w:marTop w:val="0"/>
              <w:marBottom w:val="0"/>
              <w:divBdr>
                <w:top w:val="none" w:sz="0" w:space="0" w:color="auto"/>
                <w:left w:val="none" w:sz="0" w:space="0" w:color="auto"/>
                <w:bottom w:val="none" w:sz="0" w:space="0" w:color="auto"/>
                <w:right w:val="none" w:sz="0" w:space="0" w:color="auto"/>
              </w:divBdr>
            </w:div>
            <w:div w:id="277765219">
              <w:marLeft w:val="0"/>
              <w:marRight w:val="0"/>
              <w:marTop w:val="0"/>
              <w:marBottom w:val="0"/>
              <w:divBdr>
                <w:top w:val="none" w:sz="0" w:space="0" w:color="auto"/>
                <w:left w:val="none" w:sz="0" w:space="0" w:color="auto"/>
                <w:bottom w:val="none" w:sz="0" w:space="0" w:color="auto"/>
                <w:right w:val="none" w:sz="0" w:space="0" w:color="auto"/>
              </w:divBdr>
            </w:div>
            <w:div w:id="1547907424">
              <w:marLeft w:val="0"/>
              <w:marRight w:val="0"/>
              <w:marTop w:val="0"/>
              <w:marBottom w:val="0"/>
              <w:divBdr>
                <w:top w:val="none" w:sz="0" w:space="0" w:color="auto"/>
                <w:left w:val="none" w:sz="0" w:space="0" w:color="auto"/>
                <w:bottom w:val="none" w:sz="0" w:space="0" w:color="auto"/>
                <w:right w:val="none" w:sz="0" w:space="0" w:color="auto"/>
              </w:divBdr>
            </w:div>
            <w:div w:id="1283346719">
              <w:marLeft w:val="0"/>
              <w:marRight w:val="0"/>
              <w:marTop w:val="0"/>
              <w:marBottom w:val="0"/>
              <w:divBdr>
                <w:top w:val="none" w:sz="0" w:space="0" w:color="auto"/>
                <w:left w:val="none" w:sz="0" w:space="0" w:color="auto"/>
                <w:bottom w:val="none" w:sz="0" w:space="0" w:color="auto"/>
                <w:right w:val="none" w:sz="0" w:space="0" w:color="auto"/>
              </w:divBdr>
            </w:div>
            <w:div w:id="1053578737">
              <w:marLeft w:val="0"/>
              <w:marRight w:val="0"/>
              <w:marTop w:val="0"/>
              <w:marBottom w:val="0"/>
              <w:divBdr>
                <w:top w:val="none" w:sz="0" w:space="0" w:color="auto"/>
                <w:left w:val="none" w:sz="0" w:space="0" w:color="auto"/>
                <w:bottom w:val="none" w:sz="0" w:space="0" w:color="auto"/>
                <w:right w:val="none" w:sz="0" w:space="0" w:color="auto"/>
              </w:divBdr>
            </w:div>
            <w:div w:id="264118462">
              <w:marLeft w:val="0"/>
              <w:marRight w:val="0"/>
              <w:marTop w:val="0"/>
              <w:marBottom w:val="0"/>
              <w:divBdr>
                <w:top w:val="none" w:sz="0" w:space="0" w:color="auto"/>
                <w:left w:val="none" w:sz="0" w:space="0" w:color="auto"/>
                <w:bottom w:val="none" w:sz="0" w:space="0" w:color="auto"/>
                <w:right w:val="none" w:sz="0" w:space="0" w:color="auto"/>
              </w:divBdr>
            </w:div>
            <w:div w:id="790129429">
              <w:marLeft w:val="0"/>
              <w:marRight w:val="0"/>
              <w:marTop w:val="0"/>
              <w:marBottom w:val="0"/>
              <w:divBdr>
                <w:top w:val="none" w:sz="0" w:space="0" w:color="auto"/>
                <w:left w:val="none" w:sz="0" w:space="0" w:color="auto"/>
                <w:bottom w:val="none" w:sz="0" w:space="0" w:color="auto"/>
                <w:right w:val="none" w:sz="0" w:space="0" w:color="auto"/>
              </w:divBdr>
            </w:div>
            <w:div w:id="771626798">
              <w:marLeft w:val="0"/>
              <w:marRight w:val="0"/>
              <w:marTop w:val="0"/>
              <w:marBottom w:val="0"/>
              <w:divBdr>
                <w:top w:val="none" w:sz="0" w:space="0" w:color="auto"/>
                <w:left w:val="none" w:sz="0" w:space="0" w:color="auto"/>
                <w:bottom w:val="none" w:sz="0" w:space="0" w:color="auto"/>
                <w:right w:val="none" w:sz="0" w:space="0" w:color="auto"/>
              </w:divBdr>
            </w:div>
            <w:div w:id="1019501726">
              <w:marLeft w:val="0"/>
              <w:marRight w:val="0"/>
              <w:marTop w:val="0"/>
              <w:marBottom w:val="0"/>
              <w:divBdr>
                <w:top w:val="none" w:sz="0" w:space="0" w:color="auto"/>
                <w:left w:val="none" w:sz="0" w:space="0" w:color="auto"/>
                <w:bottom w:val="none" w:sz="0" w:space="0" w:color="auto"/>
                <w:right w:val="none" w:sz="0" w:space="0" w:color="auto"/>
              </w:divBdr>
            </w:div>
            <w:div w:id="976298707">
              <w:marLeft w:val="0"/>
              <w:marRight w:val="0"/>
              <w:marTop w:val="0"/>
              <w:marBottom w:val="0"/>
              <w:divBdr>
                <w:top w:val="none" w:sz="0" w:space="0" w:color="auto"/>
                <w:left w:val="none" w:sz="0" w:space="0" w:color="auto"/>
                <w:bottom w:val="none" w:sz="0" w:space="0" w:color="auto"/>
                <w:right w:val="none" w:sz="0" w:space="0" w:color="auto"/>
              </w:divBdr>
            </w:div>
            <w:div w:id="2108769655">
              <w:marLeft w:val="0"/>
              <w:marRight w:val="0"/>
              <w:marTop w:val="0"/>
              <w:marBottom w:val="0"/>
              <w:divBdr>
                <w:top w:val="none" w:sz="0" w:space="0" w:color="auto"/>
                <w:left w:val="none" w:sz="0" w:space="0" w:color="auto"/>
                <w:bottom w:val="none" w:sz="0" w:space="0" w:color="auto"/>
                <w:right w:val="none" w:sz="0" w:space="0" w:color="auto"/>
              </w:divBdr>
            </w:div>
            <w:div w:id="61368680">
              <w:marLeft w:val="0"/>
              <w:marRight w:val="0"/>
              <w:marTop w:val="0"/>
              <w:marBottom w:val="0"/>
              <w:divBdr>
                <w:top w:val="none" w:sz="0" w:space="0" w:color="auto"/>
                <w:left w:val="none" w:sz="0" w:space="0" w:color="auto"/>
                <w:bottom w:val="none" w:sz="0" w:space="0" w:color="auto"/>
                <w:right w:val="none" w:sz="0" w:space="0" w:color="auto"/>
              </w:divBdr>
            </w:div>
            <w:div w:id="1757361537">
              <w:marLeft w:val="0"/>
              <w:marRight w:val="0"/>
              <w:marTop w:val="0"/>
              <w:marBottom w:val="0"/>
              <w:divBdr>
                <w:top w:val="none" w:sz="0" w:space="0" w:color="auto"/>
                <w:left w:val="none" w:sz="0" w:space="0" w:color="auto"/>
                <w:bottom w:val="none" w:sz="0" w:space="0" w:color="auto"/>
                <w:right w:val="none" w:sz="0" w:space="0" w:color="auto"/>
              </w:divBdr>
            </w:div>
            <w:div w:id="528491258">
              <w:marLeft w:val="0"/>
              <w:marRight w:val="0"/>
              <w:marTop w:val="0"/>
              <w:marBottom w:val="0"/>
              <w:divBdr>
                <w:top w:val="none" w:sz="0" w:space="0" w:color="auto"/>
                <w:left w:val="none" w:sz="0" w:space="0" w:color="auto"/>
                <w:bottom w:val="none" w:sz="0" w:space="0" w:color="auto"/>
                <w:right w:val="none" w:sz="0" w:space="0" w:color="auto"/>
              </w:divBdr>
            </w:div>
            <w:div w:id="1385711253">
              <w:marLeft w:val="0"/>
              <w:marRight w:val="0"/>
              <w:marTop w:val="0"/>
              <w:marBottom w:val="0"/>
              <w:divBdr>
                <w:top w:val="none" w:sz="0" w:space="0" w:color="auto"/>
                <w:left w:val="none" w:sz="0" w:space="0" w:color="auto"/>
                <w:bottom w:val="none" w:sz="0" w:space="0" w:color="auto"/>
                <w:right w:val="none" w:sz="0" w:space="0" w:color="auto"/>
              </w:divBdr>
            </w:div>
            <w:div w:id="1785076085">
              <w:marLeft w:val="0"/>
              <w:marRight w:val="0"/>
              <w:marTop w:val="0"/>
              <w:marBottom w:val="0"/>
              <w:divBdr>
                <w:top w:val="none" w:sz="0" w:space="0" w:color="auto"/>
                <w:left w:val="none" w:sz="0" w:space="0" w:color="auto"/>
                <w:bottom w:val="none" w:sz="0" w:space="0" w:color="auto"/>
                <w:right w:val="none" w:sz="0" w:space="0" w:color="auto"/>
              </w:divBdr>
            </w:div>
            <w:div w:id="488323820">
              <w:marLeft w:val="0"/>
              <w:marRight w:val="0"/>
              <w:marTop w:val="0"/>
              <w:marBottom w:val="0"/>
              <w:divBdr>
                <w:top w:val="none" w:sz="0" w:space="0" w:color="auto"/>
                <w:left w:val="none" w:sz="0" w:space="0" w:color="auto"/>
                <w:bottom w:val="none" w:sz="0" w:space="0" w:color="auto"/>
                <w:right w:val="none" w:sz="0" w:space="0" w:color="auto"/>
              </w:divBdr>
            </w:div>
            <w:div w:id="299500195">
              <w:marLeft w:val="0"/>
              <w:marRight w:val="0"/>
              <w:marTop w:val="0"/>
              <w:marBottom w:val="0"/>
              <w:divBdr>
                <w:top w:val="none" w:sz="0" w:space="0" w:color="auto"/>
                <w:left w:val="none" w:sz="0" w:space="0" w:color="auto"/>
                <w:bottom w:val="none" w:sz="0" w:space="0" w:color="auto"/>
                <w:right w:val="none" w:sz="0" w:space="0" w:color="auto"/>
              </w:divBdr>
            </w:div>
            <w:div w:id="1011881802">
              <w:marLeft w:val="0"/>
              <w:marRight w:val="0"/>
              <w:marTop w:val="0"/>
              <w:marBottom w:val="0"/>
              <w:divBdr>
                <w:top w:val="none" w:sz="0" w:space="0" w:color="auto"/>
                <w:left w:val="none" w:sz="0" w:space="0" w:color="auto"/>
                <w:bottom w:val="none" w:sz="0" w:space="0" w:color="auto"/>
                <w:right w:val="none" w:sz="0" w:space="0" w:color="auto"/>
              </w:divBdr>
            </w:div>
            <w:div w:id="41487228">
              <w:marLeft w:val="0"/>
              <w:marRight w:val="0"/>
              <w:marTop w:val="0"/>
              <w:marBottom w:val="0"/>
              <w:divBdr>
                <w:top w:val="none" w:sz="0" w:space="0" w:color="auto"/>
                <w:left w:val="none" w:sz="0" w:space="0" w:color="auto"/>
                <w:bottom w:val="none" w:sz="0" w:space="0" w:color="auto"/>
                <w:right w:val="none" w:sz="0" w:space="0" w:color="auto"/>
              </w:divBdr>
            </w:div>
            <w:div w:id="328141377">
              <w:marLeft w:val="0"/>
              <w:marRight w:val="0"/>
              <w:marTop w:val="0"/>
              <w:marBottom w:val="0"/>
              <w:divBdr>
                <w:top w:val="none" w:sz="0" w:space="0" w:color="auto"/>
                <w:left w:val="none" w:sz="0" w:space="0" w:color="auto"/>
                <w:bottom w:val="none" w:sz="0" w:space="0" w:color="auto"/>
                <w:right w:val="none" w:sz="0" w:space="0" w:color="auto"/>
              </w:divBdr>
            </w:div>
            <w:div w:id="2002200355">
              <w:marLeft w:val="0"/>
              <w:marRight w:val="0"/>
              <w:marTop w:val="0"/>
              <w:marBottom w:val="0"/>
              <w:divBdr>
                <w:top w:val="none" w:sz="0" w:space="0" w:color="auto"/>
                <w:left w:val="none" w:sz="0" w:space="0" w:color="auto"/>
                <w:bottom w:val="none" w:sz="0" w:space="0" w:color="auto"/>
                <w:right w:val="none" w:sz="0" w:space="0" w:color="auto"/>
              </w:divBdr>
            </w:div>
            <w:div w:id="180626095">
              <w:marLeft w:val="0"/>
              <w:marRight w:val="0"/>
              <w:marTop w:val="0"/>
              <w:marBottom w:val="0"/>
              <w:divBdr>
                <w:top w:val="none" w:sz="0" w:space="0" w:color="auto"/>
                <w:left w:val="none" w:sz="0" w:space="0" w:color="auto"/>
                <w:bottom w:val="none" w:sz="0" w:space="0" w:color="auto"/>
                <w:right w:val="none" w:sz="0" w:space="0" w:color="auto"/>
              </w:divBdr>
            </w:div>
            <w:div w:id="585840389">
              <w:marLeft w:val="0"/>
              <w:marRight w:val="0"/>
              <w:marTop w:val="0"/>
              <w:marBottom w:val="0"/>
              <w:divBdr>
                <w:top w:val="none" w:sz="0" w:space="0" w:color="auto"/>
                <w:left w:val="none" w:sz="0" w:space="0" w:color="auto"/>
                <w:bottom w:val="none" w:sz="0" w:space="0" w:color="auto"/>
                <w:right w:val="none" w:sz="0" w:space="0" w:color="auto"/>
              </w:divBdr>
            </w:div>
            <w:div w:id="1565413119">
              <w:marLeft w:val="0"/>
              <w:marRight w:val="0"/>
              <w:marTop w:val="0"/>
              <w:marBottom w:val="0"/>
              <w:divBdr>
                <w:top w:val="none" w:sz="0" w:space="0" w:color="auto"/>
                <w:left w:val="none" w:sz="0" w:space="0" w:color="auto"/>
                <w:bottom w:val="none" w:sz="0" w:space="0" w:color="auto"/>
                <w:right w:val="none" w:sz="0" w:space="0" w:color="auto"/>
              </w:divBdr>
            </w:div>
            <w:div w:id="460465176">
              <w:marLeft w:val="0"/>
              <w:marRight w:val="0"/>
              <w:marTop w:val="0"/>
              <w:marBottom w:val="0"/>
              <w:divBdr>
                <w:top w:val="none" w:sz="0" w:space="0" w:color="auto"/>
                <w:left w:val="none" w:sz="0" w:space="0" w:color="auto"/>
                <w:bottom w:val="none" w:sz="0" w:space="0" w:color="auto"/>
                <w:right w:val="none" w:sz="0" w:space="0" w:color="auto"/>
              </w:divBdr>
            </w:div>
            <w:div w:id="1193885441">
              <w:marLeft w:val="0"/>
              <w:marRight w:val="0"/>
              <w:marTop w:val="0"/>
              <w:marBottom w:val="0"/>
              <w:divBdr>
                <w:top w:val="none" w:sz="0" w:space="0" w:color="auto"/>
                <w:left w:val="none" w:sz="0" w:space="0" w:color="auto"/>
                <w:bottom w:val="none" w:sz="0" w:space="0" w:color="auto"/>
                <w:right w:val="none" w:sz="0" w:space="0" w:color="auto"/>
              </w:divBdr>
            </w:div>
            <w:div w:id="627660225">
              <w:marLeft w:val="0"/>
              <w:marRight w:val="0"/>
              <w:marTop w:val="0"/>
              <w:marBottom w:val="0"/>
              <w:divBdr>
                <w:top w:val="none" w:sz="0" w:space="0" w:color="auto"/>
                <w:left w:val="none" w:sz="0" w:space="0" w:color="auto"/>
                <w:bottom w:val="none" w:sz="0" w:space="0" w:color="auto"/>
                <w:right w:val="none" w:sz="0" w:space="0" w:color="auto"/>
              </w:divBdr>
            </w:div>
            <w:div w:id="1827357180">
              <w:marLeft w:val="0"/>
              <w:marRight w:val="0"/>
              <w:marTop w:val="0"/>
              <w:marBottom w:val="0"/>
              <w:divBdr>
                <w:top w:val="none" w:sz="0" w:space="0" w:color="auto"/>
                <w:left w:val="none" w:sz="0" w:space="0" w:color="auto"/>
                <w:bottom w:val="none" w:sz="0" w:space="0" w:color="auto"/>
                <w:right w:val="none" w:sz="0" w:space="0" w:color="auto"/>
              </w:divBdr>
            </w:div>
            <w:div w:id="1917012405">
              <w:marLeft w:val="0"/>
              <w:marRight w:val="0"/>
              <w:marTop w:val="0"/>
              <w:marBottom w:val="0"/>
              <w:divBdr>
                <w:top w:val="none" w:sz="0" w:space="0" w:color="auto"/>
                <w:left w:val="none" w:sz="0" w:space="0" w:color="auto"/>
                <w:bottom w:val="none" w:sz="0" w:space="0" w:color="auto"/>
                <w:right w:val="none" w:sz="0" w:space="0" w:color="auto"/>
              </w:divBdr>
            </w:div>
            <w:div w:id="824590526">
              <w:marLeft w:val="0"/>
              <w:marRight w:val="0"/>
              <w:marTop w:val="0"/>
              <w:marBottom w:val="0"/>
              <w:divBdr>
                <w:top w:val="none" w:sz="0" w:space="0" w:color="auto"/>
                <w:left w:val="none" w:sz="0" w:space="0" w:color="auto"/>
                <w:bottom w:val="none" w:sz="0" w:space="0" w:color="auto"/>
                <w:right w:val="none" w:sz="0" w:space="0" w:color="auto"/>
              </w:divBdr>
            </w:div>
            <w:div w:id="1280337438">
              <w:marLeft w:val="0"/>
              <w:marRight w:val="0"/>
              <w:marTop w:val="0"/>
              <w:marBottom w:val="0"/>
              <w:divBdr>
                <w:top w:val="none" w:sz="0" w:space="0" w:color="auto"/>
                <w:left w:val="none" w:sz="0" w:space="0" w:color="auto"/>
                <w:bottom w:val="none" w:sz="0" w:space="0" w:color="auto"/>
                <w:right w:val="none" w:sz="0" w:space="0" w:color="auto"/>
              </w:divBdr>
            </w:div>
            <w:div w:id="1098645955">
              <w:marLeft w:val="0"/>
              <w:marRight w:val="0"/>
              <w:marTop w:val="0"/>
              <w:marBottom w:val="0"/>
              <w:divBdr>
                <w:top w:val="none" w:sz="0" w:space="0" w:color="auto"/>
                <w:left w:val="none" w:sz="0" w:space="0" w:color="auto"/>
                <w:bottom w:val="none" w:sz="0" w:space="0" w:color="auto"/>
                <w:right w:val="none" w:sz="0" w:space="0" w:color="auto"/>
              </w:divBdr>
            </w:div>
            <w:div w:id="763650857">
              <w:marLeft w:val="0"/>
              <w:marRight w:val="0"/>
              <w:marTop w:val="0"/>
              <w:marBottom w:val="0"/>
              <w:divBdr>
                <w:top w:val="none" w:sz="0" w:space="0" w:color="auto"/>
                <w:left w:val="none" w:sz="0" w:space="0" w:color="auto"/>
                <w:bottom w:val="none" w:sz="0" w:space="0" w:color="auto"/>
                <w:right w:val="none" w:sz="0" w:space="0" w:color="auto"/>
              </w:divBdr>
            </w:div>
            <w:div w:id="1154250575">
              <w:marLeft w:val="0"/>
              <w:marRight w:val="0"/>
              <w:marTop w:val="0"/>
              <w:marBottom w:val="0"/>
              <w:divBdr>
                <w:top w:val="none" w:sz="0" w:space="0" w:color="auto"/>
                <w:left w:val="none" w:sz="0" w:space="0" w:color="auto"/>
                <w:bottom w:val="none" w:sz="0" w:space="0" w:color="auto"/>
                <w:right w:val="none" w:sz="0" w:space="0" w:color="auto"/>
              </w:divBdr>
            </w:div>
            <w:div w:id="1305432601">
              <w:marLeft w:val="0"/>
              <w:marRight w:val="0"/>
              <w:marTop w:val="0"/>
              <w:marBottom w:val="0"/>
              <w:divBdr>
                <w:top w:val="none" w:sz="0" w:space="0" w:color="auto"/>
                <w:left w:val="none" w:sz="0" w:space="0" w:color="auto"/>
                <w:bottom w:val="none" w:sz="0" w:space="0" w:color="auto"/>
                <w:right w:val="none" w:sz="0" w:space="0" w:color="auto"/>
              </w:divBdr>
            </w:div>
            <w:div w:id="819736150">
              <w:marLeft w:val="0"/>
              <w:marRight w:val="0"/>
              <w:marTop w:val="0"/>
              <w:marBottom w:val="0"/>
              <w:divBdr>
                <w:top w:val="none" w:sz="0" w:space="0" w:color="auto"/>
                <w:left w:val="none" w:sz="0" w:space="0" w:color="auto"/>
                <w:bottom w:val="none" w:sz="0" w:space="0" w:color="auto"/>
                <w:right w:val="none" w:sz="0" w:space="0" w:color="auto"/>
              </w:divBdr>
            </w:div>
            <w:div w:id="551843735">
              <w:marLeft w:val="0"/>
              <w:marRight w:val="0"/>
              <w:marTop w:val="0"/>
              <w:marBottom w:val="0"/>
              <w:divBdr>
                <w:top w:val="none" w:sz="0" w:space="0" w:color="auto"/>
                <w:left w:val="none" w:sz="0" w:space="0" w:color="auto"/>
                <w:bottom w:val="none" w:sz="0" w:space="0" w:color="auto"/>
                <w:right w:val="none" w:sz="0" w:space="0" w:color="auto"/>
              </w:divBdr>
            </w:div>
            <w:div w:id="304165597">
              <w:marLeft w:val="0"/>
              <w:marRight w:val="0"/>
              <w:marTop w:val="0"/>
              <w:marBottom w:val="0"/>
              <w:divBdr>
                <w:top w:val="none" w:sz="0" w:space="0" w:color="auto"/>
                <w:left w:val="none" w:sz="0" w:space="0" w:color="auto"/>
                <w:bottom w:val="none" w:sz="0" w:space="0" w:color="auto"/>
                <w:right w:val="none" w:sz="0" w:space="0" w:color="auto"/>
              </w:divBdr>
            </w:div>
            <w:div w:id="1361079624">
              <w:marLeft w:val="0"/>
              <w:marRight w:val="0"/>
              <w:marTop w:val="0"/>
              <w:marBottom w:val="0"/>
              <w:divBdr>
                <w:top w:val="none" w:sz="0" w:space="0" w:color="auto"/>
                <w:left w:val="none" w:sz="0" w:space="0" w:color="auto"/>
                <w:bottom w:val="none" w:sz="0" w:space="0" w:color="auto"/>
                <w:right w:val="none" w:sz="0" w:space="0" w:color="auto"/>
              </w:divBdr>
            </w:div>
            <w:div w:id="83189598">
              <w:marLeft w:val="0"/>
              <w:marRight w:val="0"/>
              <w:marTop w:val="0"/>
              <w:marBottom w:val="0"/>
              <w:divBdr>
                <w:top w:val="none" w:sz="0" w:space="0" w:color="auto"/>
                <w:left w:val="none" w:sz="0" w:space="0" w:color="auto"/>
                <w:bottom w:val="none" w:sz="0" w:space="0" w:color="auto"/>
                <w:right w:val="none" w:sz="0" w:space="0" w:color="auto"/>
              </w:divBdr>
            </w:div>
            <w:div w:id="765804433">
              <w:marLeft w:val="0"/>
              <w:marRight w:val="0"/>
              <w:marTop w:val="0"/>
              <w:marBottom w:val="0"/>
              <w:divBdr>
                <w:top w:val="none" w:sz="0" w:space="0" w:color="auto"/>
                <w:left w:val="none" w:sz="0" w:space="0" w:color="auto"/>
                <w:bottom w:val="none" w:sz="0" w:space="0" w:color="auto"/>
                <w:right w:val="none" w:sz="0" w:space="0" w:color="auto"/>
              </w:divBdr>
            </w:div>
            <w:div w:id="737630213">
              <w:marLeft w:val="0"/>
              <w:marRight w:val="0"/>
              <w:marTop w:val="0"/>
              <w:marBottom w:val="0"/>
              <w:divBdr>
                <w:top w:val="none" w:sz="0" w:space="0" w:color="auto"/>
                <w:left w:val="none" w:sz="0" w:space="0" w:color="auto"/>
                <w:bottom w:val="none" w:sz="0" w:space="0" w:color="auto"/>
                <w:right w:val="none" w:sz="0" w:space="0" w:color="auto"/>
              </w:divBdr>
            </w:div>
            <w:div w:id="1798258427">
              <w:marLeft w:val="0"/>
              <w:marRight w:val="0"/>
              <w:marTop w:val="0"/>
              <w:marBottom w:val="0"/>
              <w:divBdr>
                <w:top w:val="none" w:sz="0" w:space="0" w:color="auto"/>
                <w:left w:val="none" w:sz="0" w:space="0" w:color="auto"/>
                <w:bottom w:val="none" w:sz="0" w:space="0" w:color="auto"/>
                <w:right w:val="none" w:sz="0" w:space="0" w:color="auto"/>
              </w:divBdr>
            </w:div>
            <w:div w:id="924454254">
              <w:marLeft w:val="0"/>
              <w:marRight w:val="0"/>
              <w:marTop w:val="0"/>
              <w:marBottom w:val="0"/>
              <w:divBdr>
                <w:top w:val="none" w:sz="0" w:space="0" w:color="auto"/>
                <w:left w:val="none" w:sz="0" w:space="0" w:color="auto"/>
                <w:bottom w:val="none" w:sz="0" w:space="0" w:color="auto"/>
                <w:right w:val="none" w:sz="0" w:space="0" w:color="auto"/>
              </w:divBdr>
            </w:div>
            <w:div w:id="842596607">
              <w:marLeft w:val="0"/>
              <w:marRight w:val="0"/>
              <w:marTop w:val="0"/>
              <w:marBottom w:val="0"/>
              <w:divBdr>
                <w:top w:val="none" w:sz="0" w:space="0" w:color="auto"/>
                <w:left w:val="none" w:sz="0" w:space="0" w:color="auto"/>
                <w:bottom w:val="none" w:sz="0" w:space="0" w:color="auto"/>
                <w:right w:val="none" w:sz="0" w:space="0" w:color="auto"/>
              </w:divBdr>
            </w:div>
            <w:div w:id="944383271">
              <w:marLeft w:val="0"/>
              <w:marRight w:val="0"/>
              <w:marTop w:val="0"/>
              <w:marBottom w:val="0"/>
              <w:divBdr>
                <w:top w:val="none" w:sz="0" w:space="0" w:color="auto"/>
                <w:left w:val="none" w:sz="0" w:space="0" w:color="auto"/>
                <w:bottom w:val="none" w:sz="0" w:space="0" w:color="auto"/>
                <w:right w:val="none" w:sz="0" w:space="0" w:color="auto"/>
              </w:divBdr>
            </w:div>
            <w:div w:id="1719821636">
              <w:marLeft w:val="0"/>
              <w:marRight w:val="0"/>
              <w:marTop w:val="0"/>
              <w:marBottom w:val="0"/>
              <w:divBdr>
                <w:top w:val="none" w:sz="0" w:space="0" w:color="auto"/>
                <w:left w:val="none" w:sz="0" w:space="0" w:color="auto"/>
                <w:bottom w:val="none" w:sz="0" w:space="0" w:color="auto"/>
                <w:right w:val="none" w:sz="0" w:space="0" w:color="auto"/>
              </w:divBdr>
            </w:div>
            <w:div w:id="29654461">
              <w:marLeft w:val="0"/>
              <w:marRight w:val="0"/>
              <w:marTop w:val="0"/>
              <w:marBottom w:val="0"/>
              <w:divBdr>
                <w:top w:val="none" w:sz="0" w:space="0" w:color="auto"/>
                <w:left w:val="none" w:sz="0" w:space="0" w:color="auto"/>
                <w:bottom w:val="none" w:sz="0" w:space="0" w:color="auto"/>
                <w:right w:val="none" w:sz="0" w:space="0" w:color="auto"/>
              </w:divBdr>
            </w:div>
            <w:div w:id="1489781359">
              <w:marLeft w:val="0"/>
              <w:marRight w:val="0"/>
              <w:marTop w:val="0"/>
              <w:marBottom w:val="0"/>
              <w:divBdr>
                <w:top w:val="none" w:sz="0" w:space="0" w:color="auto"/>
                <w:left w:val="none" w:sz="0" w:space="0" w:color="auto"/>
                <w:bottom w:val="none" w:sz="0" w:space="0" w:color="auto"/>
                <w:right w:val="none" w:sz="0" w:space="0" w:color="auto"/>
              </w:divBdr>
            </w:div>
            <w:div w:id="980188553">
              <w:marLeft w:val="0"/>
              <w:marRight w:val="0"/>
              <w:marTop w:val="0"/>
              <w:marBottom w:val="0"/>
              <w:divBdr>
                <w:top w:val="none" w:sz="0" w:space="0" w:color="auto"/>
                <w:left w:val="none" w:sz="0" w:space="0" w:color="auto"/>
                <w:bottom w:val="none" w:sz="0" w:space="0" w:color="auto"/>
                <w:right w:val="none" w:sz="0" w:space="0" w:color="auto"/>
              </w:divBdr>
            </w:div>
            <w:div w:id="497890032">
              <w:marLeft w:val="0"/>
              <w:marRight w:val="0"/>
              <w:marTop w:val="0"/>
              <w:marBottom w:val="0"/>
              <w:divBdr>
                <w:top w:val="none" w:sz="0" w:space="0" w:color="auto"/>
                <w:left w:val="none" w:sz="0" w:space="0" w:color="auto"/>
                <w:bottom w:val="none" w:sz="0" w:space="0" w:color="auto"/>
                <w:right w:val="none" w:sz="0" w:space="0" w:color="auto"/>
              </w:divBdr>
            </w:div>
            <w:div w:id="966739615">
              <w:marLeft w:val="0"/>
              <w:marRight w:val="0"/>
              <w:marTop w:val="0"/>
              <w:marBottom w:val="0"/>
              <w:divBdr>
                <w:top w:val="none" w:sz="0" w:space="0" w:color="auto"/>
                <w:left w:val="none" w:sz="0" w:space="0" w:color="auto"/>
                <w:bottom w:val="none" w:sz="0" w:space="0" w:color="auto"/>
                <w:right w:val="none" w:sz="0" w:space="0" w:color="auto"/>
              </w:divBdr>
            </w:div>
            <w:div w:id="1292400149">
              <w:marLeft w:val="0"/>
              <w:marRight w:val="0"/>
              <w:marTop w:val="0"/>
              <w:marBottom w:val="0"/>
              <w:divBdr>
                <w:top w:val="none" w:sz="0" w:space="0" w:color="auto"/>
                <w:left w:val="none" w:sz="0" w:space="0" w:color="auto"/>
                <w:bottom w:val="none" w:sz="0" w:space="0" w:color="auto"/>
                <w:right w:val="none" w:sz="0" w:space="0" w:color="auto"/>
              </w:divBdr>
            </w:div>
            <w:div w:id="764881257">
              <w:marLeft w:val="0"/>
              <w:marRight w:val="0"/>
              <w:marTop w:val="0"/>
              <w:marBottom w:val="0"/>
              <w:divBdr>
                <w:top w:val="none" w:sz="0" w:space="0" w:color="auto"/>
                <w:left w:val="none" w:sz="0" w:space="0" w:color="auto"/>
                <w:bottom w:val="none" w:sz="0" w:space="0" w:color="auto"/>
                <w:right w:val="none" w:sz="0" w:space="0" w:color="auto"/>
              </w:divBdr>
            </w:div>
            <w:div w:id="1133329121">
              <w:marLeft w:val="0"/>
              <w:marRight w:val="0"/>
              <w:marTop w:val="0"/>
              <w:marBottom w:val="0"/>
              <w:divBdr>
                <w:top w:val="none" w:sz="0" w:space="0" w:color="auto"/>
                <w:left w:val="none" w:sz="0" w:space="0" w:color="auto"/>
                <w:bottom w:val="none" w:sz="0" w:space="0" w:color="auto"/>
                <w:right w:val="none" w:sz="0" w:space="0" w:color="auto"/>
              </w:divBdr>
            </w:div>
            <w:div w:id="1630936080">
              <w:marLeft w:val="0"/>
              <w:marRight w:val="0"/>
              <w:marTop w:val="0"/>
              <w:marBottom w:val="0"/>
              <w:divBdr>
                <w:top w:val="none" w:sz="0" w:space="0" w:color="auto"/>
                <w:left w:val="none" w:sz="0" w:space="0" w:color="auto"/>
                <w:bottom w:val="none" w:sz="0" w:space="0" w:color="auto"/>
                <w:right w:val="none" w:sz="0" w:space="0" w:color="auto"/>
              </w:divBdr>
            </w:div>
            <w:div w:id="432359973">
              <w:marLeft w:val="0"/>
              <w:marRight w:val="0"/>
              <w:marTop w:val="0"/>
              <w:marBottom w:val="0"/>
              <w:divBdr>
                <w:top w:val="none" w:sz="0" w:space="0" w:color="auto"/>
                <w:left w:val="none" w:sz="0" w:space="0" w:color="auto"/>
                <w:bottom w:val="none" w:sz="0" w:space="0" w:color="auto"/>
                <w:right w:val="none" w:sz="0" w:space="0" w:color="auto"/>
              </w:divBdr>
            </w:div>
            <w:div w:id="129247918">
              <w:marLeft w:val="0"/>
              <w:marRight w:val="0"/>
              <w:marTop w:val="0"/>
              <w:marBottom w:val="0"/>
              <w:divBdr>
                <w:top w:val="none" w:sz="0" w:space="0" w:color="auto"/>
                <w:left w:val="none" w:sz="0" w:space="0" w:color="auto"/>
                <w:bottom w:val="none" w:sz="0" w:space="0" w:color="auto"/>
                <w:right w:val="none" w:sz="0" w:space="0" w:color="auto"/>
              </w:divBdr>
            </w:div>
            <w:div w:id="1969161826">
              <w:marLeft w:val="0"/>
              <w:marRight w:val="0"/>
              <w:marTop w:val="0"/>
              <w:marBottom w:val="0"/>
              <w:divBdr>
                <w:top w:val="none" w:sz="0" w:space="0" w:color="auto"/>
                <w:left w:val="none" w:sz="0" w:space="0" w:color="auto"/>
                <w:bottom w:val="none" w:sz="0" w:space="0" w:color="auto"/>
                <w:right w:val="none" w:sz="0" w:space="0" w:color="auto"/>
              </w:divBdr>
            </w:div>
            <w:div w:id="1428580544">
              <w:marLeft w:val="0"/>
              <w:marRight w:val="0"/>
              <w:marTop w:val="0"/>
              <w:marBottom w:val="0"/>
              <w:divBdr>
                <w:top w:val="none" w:sz="0" w:space="0" w:color="auto"/>
                <w:left w:val="none" w:sz="0" w:space="0" w:color="auto"/>
                <w:bottom w:val="none" w:sz="0" w:space="0" w:color="auto"/>
                <w:right w:val="none" w:sz="0" w:space="0" w:color="auto"/>
              </w:divBdr>
            </w:div>
            <w:div w:id="867641359">
              <w:marLeft w:val="0"/>
              <w:marRight w:val="0"/>
              <w:marTop w:val="0"/>
              <w:marBottom w:val="0"/>
              <w:divBdr>
                <w:top w:val="none" w:sz="0" w:space="0" w:color="auto"/>
                <w:left w:val="none" w:sz="0" w:space="0" w:color="auto"/>
                <w:bottom w:val="none" w:sz="0" w:space="0" w:color="auto"/>
                <w:right w:val="none" w:sz="0" w:space="0" w:color="auto"/>
              </w:divBdr>
            </w:div>
            <w:div w:id="1352297378">
              <w:marLeft w:val="0"/>
              <w:marRight w:val="0"/>
              <w:marTop w:val="0"/>
              <w:marBottom w:val="0"/>
              <w:divBdr>
                <w:top w:val="none" w:sz="0" w:space="0" w:color="auto"/>
                <w:left w:val="none" w:sz="0" w:space="0" w:color="auto"/>
                <w:bottom w:val="none" w:sz="0" w:space="0" w:color="auto"/>
                <w:right w:val="none" w:sz="0" w:space="0" w:color="auto"/>
              </w:divBdr>
            </w:div>
            <w:div w:id="1323849782">
              <w:marLeft w:val="0"/>
              <w:marRight w:val="0"/>
              <w:marTop w:val="0"/>
              <w:marBottom w:val="0"/>
              <w:divBdr>
                <w:top w:val="none" w:sz="0" w:space="0" w:color="auto"/>
                <w:left w:val="none" w:sz="0" w:space="0" w:color="auto"/>
                <w:bottom w:val="none" w:sz="0" w:space="0" w:color="auto"/>
                <w:right w:val="none" w:sz="0" w:space="0" w:color="auto"/>
              </w:divBdr>
            </w:div>
            <w:div w:id="941497338">
              <w:marLeft w:val="0"/>
              <w:marRight w:val="0"/>
              <w:marTop w:val="0"/>
              <w:marBottom w:val="0"/>
              <w:divBdr>
                <w:top w:val="none" w:sz="0" w:space="0" w:color="auto"/>
                <w:left w:val="none" w:sz="0" w:space="0" w:color="auto"/>
                <w:bottom w:val="none" w:sz="0" w:space="0" w:color="auto"/>
                <w:right w:val="none" w:sz="0" w:space="0" w:color="auto"/>
              </w:divBdr>
            </w:div>
            <w:div w:id="1139421286">
              <w:marLeft w:val="0"/>
              <w:marRight w:val="0"/>
              <w:marTop w:val="0"/>
              <w:marBottom w:val="0"/>
              <w:divBdr>
                <w:top w:val="none" w:sz="0" w:space="0" w:color="auto"/>
                <w:left w:val="none" w:sz="0" w:space="0" w:color="auto"/>
                <w:bottom w:val="none" w:sz="0" w:space="0" w:color="auto"/>
                <w:right w:val="none" w:sz="0" w:space="0" w:color="auto"/>
              </w:divBdr>
            </w:div>
            <w:div w:id="1572696636">
              <w:marLeft w:val="0"/>
              <w:marRight w:val="0"/>
              <w:marTop w:val="0"/>
              <w:marBottom w:val="0"/>
              <w:divBdr>
                <w:top w:val="none" w:sz="0" w:space="0" w:color="auto"/>
                <w:left w:val="none" w:sz="0" w:space="0" w:color="auto"/>
                <w:bottom w:val="none" w:sz="0" w:space="0" w:color="auto"/>
                <w:right w:val="none" w:sz="0" w:space="0" w:color="auto"/>
              </w:divBdr>
            </w:div>
            <w:div w:id="212154592">
              <w:marLeft w:val="0"/>
              <w:marRight w:val="0"/>
              <w:marTop w:val="0"/>
              <w:marBottom w:val="0"/>
              <w:divBdr>
                <w:top w:val="none" w:sz="0" w:space="0" w:color="auto"/>
                <w:left w:val="none" w:sz="0" w:space="0" w:color="auto"/>
                <w:bottom w:val="none" w:sz="0" w:space="0" w:color="auto"/>
                <w:right w:val="none" w:sz="0" w:space="0" w:color="auto"/>
              </w:divBdr>
            </w:div>
            <w:div w:id="2116748778">
              <w:marLeft w:val="0"/>
              <w:marRight w:val="0"/>
              <w:marTop w:val="0"/>
              <w:marBottom w:val="0"/>
              <w:divBdr>
                <w:top w:val="none" w:sz="0" w:space="0" w:color="auto"/>
                <w:left w:val="none" w:sz="0" w:space="0" w:color="auto"/>
                <w:bottom w:val="none" w:sz="0" w:space="0" w:color="auto"/>
                <w:right w:val="none" w:sz="0" w:space="0" w:color="auto"/>
              </w:divBdr>
            </w:div>
            <w:div w:id="1761484748">
              <w:marLeft w:val="0"/>
              <w:marRight w:val="0"/>
              <w:marTop w:val="0"/>
              <w:marBottom w:val="0"/>
              <w:divBdr>
                <w:top w:val="none" w:sz="0" w:space="0" w:color="auto"/>
                <w:left w:val="none" w:sz="0" w:space="0" w:color="auto"/>
                <w:bottom w:val="none" w:sz="0" w:space="0" w:color="auto"/>
                <w:right w:val="none" w:sz="0" w:space="0" w:color="auto"/>
              </w:divBdr>
            </w:div>
            <w:div w:id="1752963512">
              <w:marLeft w:val="0"/>
              <w:marRight w:val="0"/>
              <w:marTop w:val="0"/>
              <w:marBottom w:val="0"/>
              <w:divBdr>
                <w:top w:val="none" w:sz="0" w:space="0" w:color="auto"/>
                <w:left w:val="none" w:sz="0" w:space="0" w:color="auto"/>
                <w:bottom w:val="none" w:sz="0" w:space="0" w:color="auto"/>
                <w:right w:val="none" w:sz="0" w:space="0" w:color="auto"/>
              </w:divBdr>
            </w:div>
            <w:div w:id="1238781916">
              <w:marLeft w:val="0"/>
              <w:marRight w:val="0"/>
              <w:marTop w:val="0"/>
              <w:marBottom w:val="0"/>
              <w:divBdr>
                <w:top w:val="none" w:sz="0" w:space="0" w:color="auto"/>
                <w:left w:val="none" w:sz="0" w:space="0" w:color="auto"/>
                <w:bottom w:val="none" w:sz="0" w:space="0" w:color="auto"/>
                <w:right w:val="none" w:sz="0" w:space="0" w:color="auto"/>
              </w:divBdr>
            </w:div>
            <w:div w:id="1441947138">
              <w:marLeft w:val="0"/>
              <w:marRight w:val="0"/>
              <w:marTop w:val="0"/>
              <w:marBottom w:val="0"/>
              <w:divBdr>
                <w:top w:val="none" w:sz="0" w:space="0" w:color="auto"/>
                <w:left w:val="none" w:sz="0" w:space="0" w:color="auto"/>
                <w:bottom w:val="none" w:sz="0" w:space="0" w:color="auto"/>
                <w:right w:val="none" w:sz="0" w:space="0" w:color="auto"/>
              </w:divBdr>
            </w:div>
            <w:div w:id="659962588">
              <w:marLeft w:val="0"/>
              <w:marRight w:val="0"/>
              <w:marTop w:val="0"/>
              <w:marBottom w:val="0"/>
              <w:divBdr>
                <w:top w:val="none" w:sz="0" w:space="0" w:color="auto"/>
                <w:left w:val="none" w:sz="0" w:space="0" w:color="auto"/>
                <w:bottom w:val="none" w:sz="0" w:space="0" w:color="auto"/>
                <w:right w:val="none" w:sz="0" w:space="0" w:color="auto"/>
              </w:divBdr>
            </w:div>
            <w:div w:id="8681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2866">
      <w:bodyDiv w:val="1"/>
      <w:marLeft w:val="0"/>
      <w:marRight w:val="0"/>
      <w:marTop w:val="0"/>
      <w:marBottom w:val="0"/>
      <w:divBdr>
        <w:top w:val="none" w:sz="0" w:space="0" w:color="auto"/>
        <w:left w:val="none" w:sz="0" w:space="0" w:color="auto"/>
        <w:bottom w:val="none" w:sz="0" w:space="0" w:color="auto"/>
        <w:right w:val="none" w:sz="0" w:space="0" w:color="auto"/>
      </w:divBdr>
      <w:divsChild>
        <w:div w:id="1978795278">
          <w:marLeft w:val="0"/>
          <w:marRight w:val="0"/>
          <w:marTop w:val="0"/>
          <w:marBottom w:val="0"/>
          <w:divBdr>
            <w:top w:val="none" w:sz="0" w:space="0" w:color="auto"/>
            <w:left w:val="none" w:sz="0" w:space="0" w:color="auto"/>
            <w:bottom w:val="none" w:sz="0" w:space="0" w:color="auto"/>
            <w:right w:val="none" w:sz="0" w:space="0" w:color="auto"/>
          </w:divBdr>
          <w:divsChild>
            <w:div w:id="762266327">
              <w:marLeft w:val="0"/>
              <w:marRight w:val="0"/>
              <w:marTop w:val="0"/>
              <w:marBottom w:val="0"/>
              <w:divBdr>
                <w:top w:val="none" w:sz="0" w:space="0" w:color="auto"/>
                <w:left w:val="none" w:sz="0" w:space="0" w:color="auto"/>
                <w:bottom w:val="none" w:sz="0" w:space="0" w:color="auto"/>
                <w:right w:val="none" w:sz="0" w:space="0" w:color="auto"/>
              </w:divBdr>
            </w:div>
            <w:div w:id="1270118110">
              <w:marLeft w:val="0"/>
              <w:marRight w:val="0"/>
              <w:marTop w:val="0"/>
              <w:marBottom w:val="0"/>
              <w:divBdr>
                <w:top w:val="none" w:sz="0" w:space="0" w:color="auto"/>
                <w:left w:val="none" w:sz="0" w:space="0" w:color="auto"/>
                <w:bottom w:val="none" w:sz="0" w:space="0" w:color="auto"/>
                <w:right w:val="none" w:sz="0" w:space="0" w:color="auto"/>
              </w:divBdr>
            </w:div>
            <w:div w:id="1012143479">
              <w:marLeft w:val="0"/>
              <w:marRight w:val="0"/>
              <w:marTop w:val="0"/>
              <w:marBottom w:val="0"/>
              <w:divBdr>
                <w:top w:val="none" w:sz="0" w:space="0" w:color="auto"/>
                <w:left w:val="none" w:sz="0" w:space="0" w:color="auto"/>
                <w:bottom w:val="none" w:sz="0" w:space="0" w:color="auto"/>
                <w:right w:val="none" w:sz="0" w:space="0" w:color="auto"/>
              </w:divBdr>
            </w:div>
            <w:div w:id="281959647">
              <w:marLeft w:val="0"/>
              <w:marRight w:val="0"/>
              <w:marTop w:val="0"/>
              <w:marBottom w:val="0"/>
              <w:divBdr>
                <w:top w:val="none" w:sz="0" w:space="0" w:color="auto"/>
                <w:left w:val="none" w:sz="0" w:space="0" w:color="auto"/>
                <w:bottom w:val="none" w:sz="0" w:space="0" w:color="auto"/>
                <w:right w:val="none" w:sz="0" w:space="0" w:color="auto"/>
              </w:divBdr>
            </w:div>
            <w:div w:id="59063491">
              <w:marLeft w:val="0"/>
              <w:marRight w:val="0"/>
              <w:marTop w:val="0"/>
              <w:marBottom w:val="0"/>
              <w:divBdr>
                <w:top w:val="none" w:sz="0" w:space="0" w:color="auto"/>
                <w:left w:val="none" w:sz="0" w:space="0" w:color="auto"/>
                <w:bottom w:val="none" w:sz="0" w:space="0" w:color="auto"/>
                <w:right w:val="none" w:sz="0" w:space="0" w:color="auto"/>
              </w:divBdr>
            </w:div>
            <w:div w:id="365954699">
              <w:marLeft w:val="0"/>
              <w:marRight w:val="0"/>
              <w:marTop w:val="0"/>
              <w:marBottom w:val="0"/>
              <w:divBdr>
                <w:top w:val="none" w:sz="0" w:space="0" w:color="auto"/>
                <w:left w:val="none" w:sz="0" w:space="0" w:color="auto"/>
                <w:bottom w:val="none" w:sz="0" w:space="0" w:color="auto"/>
                <w:right w:val="none" w:sz="0" w:space="0" w:color="auto"/>
              </w:divBdr>
            </w:div>
            <w:div w:id="440497176">
              <w:marLeft w:val="0"/>
              <w:marRight w:val="0"/>
              <w:marTop w:val="0"/>
              <w:marBottom w:val="0"/>
              <w:divBdr>
                <w:top w:val="none" w:sz="0" w:space="0" w:color="auto"/>
                <w:left w:val="none" w:sz="0" w:space="0" w:color="auto"/>
                <w:bottom w:val="none" w:sz="0" w:space="0" w:color="auto"/>
                <w:right w:val="none" w:sz="0" w:space="0" w:color="auto"/>
              </w:divBdr>
            </w:div>
            <w:div w:id="1561282727">
              <w:marLeft w:val="0"/>
              <w:marRight w:val="0"/>
              <w:marTop w:val="0"/>
              <w:marBottom w:val="0"/>
              <w:divBdr>
                <w:top w:val="none" w:sz="0" w:space="0" w:color="auto"/>
                <w:left w:val="none" w:sz="0" w:space="0" w:color="auto"/>
                <w:bottom w:val="none" w:sz="0" w:space="0" w:color="auto"/>
                <w:right w:val="none" w:sz="0" w:space="0" w:color="auto"/>
              </w:divBdr>
            </w:div>
            <w:div w:id="1281306393">
              <w:marLeft w:val="0"/>
              <w:marRight w:val="0"/>
              <w:marTop w:val="0"/>
              <w:marBottom w:val="0"/>
              <w:divBdr>
                <w:top w:val="none" w:sz="0" w:space="0" w:color="auto"/>
                <w:left w:val="none" w:sz="0" w:space="0" w:color="auto"/>
                <w:bottom w:val="none" w:sz="0" w:space="0" w:color="auto"/>
                <w:right w:val="none" w:sz="0" w:space="0" w:color="auto"/>
              </w:divBdr>
            </w:div>
            <w:div w:id="1578976631">
              <w:marLeft w:val="0"/>
              <w:marRight w:val="0"/>
              <w:marTop w:val="0"/>
              <w:marBottom w:val="0"/>
              <w:divBdr>
                <w:top w:val="none" w:sz="0" w:space="0" w:color="auto"/>
                <w:left w:val="none" w:sz="0" w:space="0" w:color="auto"/>
                <w:bottom w:val="none" w:sz="0" w:space="0" w:color="auto"/>
                <w:right w:val="none" w:sz="0" w:space="0" w:color="auto"/>
              </w:divBdr>
            </w:div>
            <w:div w:id="321197392">
              <w:marLeft w:val="0"/>
              <w:marRight w:val="0"/>
              <w:marTop w:val="0"/>
              <w:marBottom w:val="0"/>
              <w:divBdr>
                <w:top w:val="none" w:sz="0" w:space="0" w:color="auto"/>
                <w:left w:val="none" w:sz="0" w:space="0" w:color="auto"/>
                <w:bottom w:val="none" w:sz="0" w:space="0" w:color="auto"/>
                <w:right w:val="none" w:sz="0" w:space="0" w:color="auto"/>
              </w:divBdr>
            </w:div>
            <w:div w:id="578172102">
              <w:marLeft w:val="0"/>
              <w:marRight w:val="0"/>
              <w:marTop w:val="0"/>
              <w:marBottom w:val="0"/>
              <w:divBdr>
                <w:top w:val="none" w:sz="0" w:space="0" w:color="auto"/>
                <w:left w:val="none" w:sz="0" w:space="0" w:color="auto"/>
                <w:bottom w:val="none" w:sz="0" w:space="0" w:color="auto"/>
                <w:right w:val="none" w:sz="0" w:space="0" w:color="auto"/>
              </w:divBdr>
            </w:div>
            <w:div w:id="577204503">
              <w:marLeft w:val="0"/>
              <w:marRight w:val="0"/>
              <w:marTop w:val="0"/>
              <w:marBottom w:val="0"/>
              <w:divBdr>
                <w:top w:val="none" w:sz="0" w:space="0" w:color="auto"/>
                <w:left w:val="none" w:sz="0" w:space="0" w:color="auto"/>
                <w:bottom w:val="none" w:sz="0" w:space="0" w:color="auto"/>
                <w:right w:val="none" w:sz="0" w:space="0" w:color="auto"/>
              </w:divBdr>
            </w:div>
            <w:div w:id="414519172">
              <w:marLeft w:val="0"/>
              <w:marRight w:val="0"/>
              <w:marTop w:val="0"/>
              <w:marBottom w:val="0"/>
              <w:divBdr>
                <w:top w:val="none" w:sz="0" w:space="0" w:color="auto"/>
                <w:left w:val="none" w:sz="0" w:space="0" w:color="auto"/>
                <w:bottom w:val="none" w:sz="0" w:space="0" w:color="auto"/>
                <w:right w:val="none" w:sz="0" w:space="0" w:color="auto"/>
              </w:divBdr>
            </w:div>
            <w:div w:id="1123767521">
              <w:marLeft w:val="0"/>
              <w:marRight w:val="0"/>
              <w:marTop w:val="0"/>
              <w:marBottom w:val="0"/>
              <w:divBdr>
                <w:top w:val="none" w:sz="0" w:space="0" w:color="auto"/>
                <w:left w:val="none" w:sz="0" w:space="0" w:color="auto"/>
                <w:bottom w:val="none" w:sz="0" w:space="0" w:color="auto"/>
                <w:right w:val="none" w:sz="0" w:space="0" w:color="auto"/>
              </w:divBdr>
            </w:div>
            <w:div w:id="1312102367">
              <w:marLeft w:val="0"/>
              <w:marRight w:val="0"/>
              <w:marTop w:val="0"/>
              <w:marBottom w:val="0"/>
              <w:divBdr>
                <w:top w:val="none" w:sz="0" w:space="0" w:color="auto"/>
                <w:left w:val="none" w:sz="0" w:space="0" w:color="auto"/>
                <w:bottom w:val="none" w:sz="0" w:space="0" w:color="auto"/>
                <w:right w:val="none" w:sz="0" w:space="0" w:color="auto"/>
              </w:divBdr>
            </w:div>
            <w:div w:id="1686051103">
              <w:marLeft w:val="0"/>
              <w:marRight w:val="0"/>
              <w:marTop w:val="0"/>
              <w:marBottom w:val="0"/>
              <w:divBdr>
                <w:top w:val="none" w:sz="0" w:space="0" w:color="auto"/>
                <w:left w:val="none" w:sz="0" w:space="0" w:color="auto"/>
                <w:bottom w:val="none" w:sz="0" w:space="0" w:color="auto"/>
                <w:right w:val="none" w:sz="0" w:space="0" w:color="auto"/>
              </w:divBdr>
            </w:div>
            <w:div w:id="1148941155">
              <w:marLeft w:val="0"/>
              <w:marRight w:val="0"/>
              <w:marTop w:val="0"/>
              <w:marBottom w:val="0"/>
              <w:divBdr>
                <w:top w:val="none" w:sz="0" w:space="0" w:color="auto"/>
                <w:left w:val="none" w:sz="0" w:space="0" w:color="auto"/>
                <w:bottom w:val="none" w:sz="0" w:space="0" w:color="auto"/>
                <w:right w:val="none" w:sz="0" w:space="0" w:color="auto"/>
              </w:divBdr>
            </w:div>
            <w:div w:id="1511063792">
              <w:marLeft w:val="0"/>
              <w:marRight w:val="0"/>
              <w:marTop w:val="0"/>
              <w:marBottom w:val="0"/>
              <w:divBdr>
                <w:top w:val="none" w:sz="0" w:space="0" w:color="auto"/>
                <w:left w:val="none" w:sz="0" w:space="0" w:color="auto"/>
                <w:bottom w:val="none" w:sz="0" w:space="0" w:color="auto"/>
                <w:right w:val="none" w:sz="0" w:space="0" w:color="auto"/>
              </w:divBdr>
            </w:div>
            <w:div w:id="2099935544">
              <w:marLeft w:val="0"/>
              <w:marRight w:val="0"/>
              <w:marTop w:val="0"/>
              <w:marBottom w:val="0"/>
              <w:divBdr>
                <w:top w:val="none" w:sz="0" w:space="0" w:color="auto"/>
                <w:left w:val="none" w:sz="0" w:space="0" w:color="auto"/>
                <w:bottom w:val="none" w:sz="0" w:space="0" w:color="auto"/>
                <w:right w:val="none" w:sz="0" w:space="0" w:color="auto"/>
              </w:divBdr>
            </w:div>
            <w:div w:id="2015179615">
              <w:marLeft w:val="0"/>
              <w:marRight w:val="0"/>
              <w:marTop w:val="0"/>
              <w:marBottom w:val="0"/>
              <w:divBdr>
                <w:top w:val="none" w:sz="0" w:space="0" w:color="auto"/>
                <w:left w:val="none" w:sz="0" w:space="0" w:color="auto"/>
                <w:bottom w:val="none" w:sz="0" w:space="0" w:color="auto"/>
                <w:right w:val="none" w:sz="0" w:space="0" w:color="auto"/>
              </w:divBdr>
            </w:div>
            <w:div w:id="1377704464">
              <w:marLeft w:val="0"/>
              <w:marRight w:val="0"/>
              <w:marTop w:val="0"/>
              <w:marBottom w:val="0"/>
              <w:divBdr>
                <w:top w:val="none" w:sz="0" w:space="0" w:color="auto"/>
                <w:left w:val="none" w:sz="0" w:space="0" w:color="auto"/>
                <w:bottom w:val="none" w:sz="0" w:space="0" w:color="auto"/>
                <w:right w:val="none" w:sz="0" w:space="0" w:color="auto"/>
              </w:divBdr>
            </w:div>
            <w:div w:id="2055275109">
              <w:marLeft w:val="0"/>
              <w:marRight w:val="0"/>
              <w:marTop w:val="0"/>
              <w:marBottom w:val="0"/>
              <w:divBdr>
                <w:top w:val="none" w:sz="0" w:space="0" w:color="auto"/>
                <w:left w:val="none" w:sz="0" w:space="0" w:color="auto"/>
                <w:bottom w:val="none" w:sz="0" w:space="0" w:color="auto"/>
                <w:right w:val="none" w:sz="0" w:space="0" w:color="auto"/>
              </w:divBdr>
            </w:div>
            <w:div w:id="1632438300">
              <w:marLeft w:val="0"/>
              <w:marRight w:val="0"/>
              <w:marTop w:val="0"/>
              <w:marBottom w:val="0"/>
              <w:divBdr>
                <w:top w:val="none" w:sz="0" w:space="0" w:color="auto"/>
                <w:left w:val="none" w:sz="0" w:space="0" w:color="auto"/>
                <w:bottom w:val="none" w:sz="0" w:space="0" w:color="auto"/>
                <w:right w:val="none" w:sz="0" w:space="0" w:color="auto"/>
              </w:divBdr>
            </w:div>
            <w:div w:id="405420140">
              <w:marLeft w:val="0"/>
              <w:marRight w:val="0"/>
              <w:marTop w:val="0"/>
              <w:marBottom w:val="0"/>
              <w:divBdr>
                <w:top w:val="none" w:sz="0" w:space="0" w:color="auto"/>
                <w:left w:val="none" w:sz="0" w:space="0" w:color="auto"/>
                <w:bottom w:val="none" w:sz="0" w:space="0" w:color="auto"/>
                <w:right w:val="none" w:sz="0" w:space="0" w:color="auto"/>
              </w:divBdr>
            </w:div>
            <w:div w:id="570190063">
              <w:marLeft w:val="0"/>
              <w:marRight w:val="0"/>
              <w:marTop w:val="0"/>
              <w:marBottom w:val="0"/>
              <w:divBdr>
                <w:top w:val="none" w:sz="0" w:space="0" w:color="auto"/>
                <w:left w:val="none" w:sz="0" w:space="0" w:color="auto"/>
                <w:bottom w:val="none" w:sz="0" w:space="0" w:color="auto"/>
                <w:right w:val="none" w:sz="0" w:space="0" w:color="auto"/>
              </w:divBdr>
            </w:div>
            <w:div w:id="1217470370">
              <w:marLeft w:val="0"/>
              <w:marRight w:val="0"/>
              <w:marTop w:val="0"/>
              <w:marBottom w:val="0"/>
              <w:divBdr>
                <w:top w:val="none" w:sz="0" w:space="0" w:color="auto"/>
                <w:left w:val="none" w:sz="0" w:space="0" w:color="auto"/>
                <w:bottom w:val="none" w:sz="0" w:space="0" w:color="auto"/>
                <w:right w:val="none" w:sz="0" w:space="0" w:color="auto"/>
              </w:divBdr>
            </w:div>
            <w:div w:id="532381458">
              <w:marLeft w:val="0"/>
              <w:marRight w:val="0"/>
              <w:marTop w:val="0"/>
              <w:marBottom w:val="0"/>
              <w:divBdr>
                <w:top w:val="none" w:sz="0" w:space="0" w:color="auto"/>
                <w:left w:val="none" w:sz="0" w:space="0" w:color="auto"/>
                <w:bottom w:val="none" w:sz="0" w:space="0" w:color="auto"/>
                <w:right w:val="none" w:sz="0" w:space="0" w:color="auto"/>
              </w:divBdr>
            </w:div>
            <w:div w:id="215745451">
              <w:marLeft w:val="0"/>
              <w:marRight w:val="0"/>
              <w:marTop w:val="0"/>
              <w:marBottom w:val="0"/>
              <w:divBdr>
                <w:top w:val="none" w:sz="0" w:space="0" w:color="auto"/>
                <w:left w:val="none" w:sz="0" w:space="0" w:color="auto"/>
                <w:bottom w:val="none" w:sz="0" w:space="0" w:color="auto"/>
                <w:right w:val="none" w:sz="0" w:space="0" w:color="auto"/>
              </w:divBdr>
            </w:div>
            <w:div w:id="1075279801">
              <w:marLeft w:val="0"/>
              <w:marRight w:val="0"/>
              <w:marTop w:val="0"/>
              <w:marBottom w:val="0"/>
              <w:divBdr>
                <w:top w:val="none" w:sz="0" w:space="0" w:color="auto"/>
                <w:left w:val="none" w:sz="0" w:space="0" w:color="auto"/>
                <w:bottom w:val="none" w:sz="0" w:space="0" w:color="auto"/>
                <w:right w:val="none" w:sz="0" w:space="0" w:color="auto"/>
              </w:divBdr>
            </w:div>
            <w:div w:id="234320681">
              <w:marLeft w:val="0"/>
              <w:marRight w:val="0"/>
              <w:marTop w:val="0"/>
              <w:marBottom w:val="0"/>
              <w:divBdr>
                <w:top w:val="none" w:sz="0" w:space="0" w:color="auto"/>
                <w:left w:val="none" w:sz="0" w:space="0" w:color="auto"/>
                <w:bottom w:val="none" w:sz="0" w:space="0" w:color="auto"/>
                <w:right w:val="none" w:sz="0" w:space="0" w:color="auto"/>
              </w:divBdr>
            </w:div>
            <w:div w:id="155460663">
              <w:marLeft w:val="0"/>
              <w:marRight w:val="0"/>
              <w:marTop w:val="0"/>
              <w:marBottom w:val="0"/>
              <w:divBdr>
                <w:top w:val="none" w:sz="0" w:space="0" w:color="auto"/>
                <w:left w:val="none" w:sz="0" w:space="0" w:color="auto"/>
                <w:bottom w:val="none" w:sz="0" w:space="0" w:color="auto"/>
                <w:right w:val="none" w:sz="0" w:space="0" w:color="auto"/>
              </w:divBdr>
            </w:div>
            <w:div w:id="1585724689">
              <w:marLeft w:val="0"/>
              <w:marRight w:val="0"/>
              <w:marTop w:val="0"/>
              <w:marBottom w:val="0"/>
              <w:divBdr>
                <w:top w:val="none" w:sz="0" w:space="0" w:color="auto"/>
                <w:left w:val="none" w:sz="0" w:space="0" w:color="auto"/>
                <w:bottom w:val="none" w:sz="0" w:space="0" w:color="auto"/>
                <w:right w:val="none" w:sz="0" w:space="0" w:color="auto"/>
              </w:divBdr>
            </w:div>
            <w:div w:id="1149128826">
              <w:marLeft w:val="0"/>
              <w:marRight w:val="0"/>
              <w:marTop w:val="0"/>
              <w:marBottom w:val="0"/>
              <w:divBdr>
                <w:top w:val="none" w:sz="0" w:space="0" w:color="auto"/>
                <w:left w:val="none" w:sz="0" w:space="0" w:color="auto"/>
                <w:bottom w:val="none" w:sz="0" w:space="0" w:color="auto"/>
                <w:right w:val="none" w:sz="0" w:space="0" w:color="auto"/>
              </w:divBdr>
            </w:div>
            <w:div w:id="80105883">
              <w:marLeft w:val="0"/>
              <w:marRight w:val="0"/>
              <w:marTop w:val="0"/>
              <w:marBottom w:val="0"/>
              <w:divBdr>
                <w:top w:val="none" w:sz="0" w:space="0" w:color="auto"/>
                <w:left w:val="none" w:sz="0" w:space="0" w:color="auto"/>
                <w:bottom w:val="none" w:sz="0" w:space="0" w:color="auto"/>
                <w:right w:val="none" w:sz="0" w:space="0" w:color="auto"/>
              </w:divBdr>
            </w:div>
            <w:div w:id="1377659699">
              <w:marLeft w:val="0"/>
              <w:marRight w:val="0"/>
              <w:marTop w:val="0"/>
              <w:marBottom w:val="0"/>
              <w:divBdr>
                <w:top w:val="none" w:sz="0" w:space="0" w:color="auto"/>
                <w:left w:val="none" w:sz="0" w:space="0" w:color="auto"/>
                <w:bottom w:val="none" w:sz="0" w:space="0" w:color="auto"/>
                <w:right w:val="none" w:sz="0" w:space="0" w:color="auto"/>
              </w:divBdr>
            </w:div>
            <w:div w:id="832531971">
              <w:marLeft w:val="0"/>
              <w:marRight w:val="0"/>
              <w:marTop w:val="0"/>
              <w:marBottom w:val="0"/>
              <w:divBdr>
                <w:top w:val="none" w:sz="0" w:space="0" w:color="auto"/>
                <w:left w:val="none" w:sz="0" w:space="0" w:color="auto"/>
                <w:bottom w:val="none" w:sz="0" w:space="0" w:color="auto"/>
                <w:right w:val="none" w:sz="0" w:space="0" w:color="auto"/>
              </w:divBdr>
            </w:div>
            <w:div w:id="553857880">
              <w:marLeft w:val="0"/>
              <w:marRight w:val="0"/>
              <w:marTop w:val="0"/>
              <w:marBottom w:val="0"/>
              <w:divBdr>
                <w:top w:val="none" w:sz="0" w:space="0" w:color="auto"/>
                <w:left w:val="none" w:sz="0" w:space="0" w:color="auto"/>
                <w:bottom w:val="none" w:sz="0" w:space="0" w:color="auto"/>
                <w:right w:val="none" w:sz="0" w:space="0" w:color="auto"/>
              </w:divBdr>
            </w:div>
            <w:div w:id="1439257752">
              <w:marLeft w:val="0"/>
              <w:marRight w:val="0"/>
              <w:marTop w:val="0"/>
              <w:marBottom w:val="0"/>
              <w:divBdr>
                <w:top w:val="none" w:sz="0" w:space="0" w:color="auto"/>
                <w:left w:val="none" w:sz="0" w:space="0" w:color="auto"/>
                <w:bottom w:val="none" w:sz="0" w:space="0" w:color="auto"/>
                <w:right w:val="none" w:sz="0" w:space="0" w:color="auto"/>
              </w:divBdr>
            </w:div>
            <w:div w:id="1580797351">
              <w:marLeft w:val="0"/>
              <w:marRight w:val="0"/>
              <w:marTop w:val="0"/>
              <w:marBottom w:val="0"/>
              <w:divBdr>
                <w:top w:val="none" w:sz="0" w:space="0" w:color="auto"/>
                <w:left w:val="none" w:sz="0" w:space="0" w:color="auto"/>
                <w:bottom w:val="none" w:sz="0" w:space="0" w:color="auto"/>
                <w:right w:val="none" w:sz="0" w:space="0" w:color="auto"/>
              </w:divBdr>
            </w:div>
            <w:div w:id="1247571489">
              <w:marLeft w:val="0"/>
              <w:marRight w:val="0"/>
              <w:marTop w:val="0"/>
              <w:marBottom w:val="0"/>
              <w:divBdr>
                <w:top w:val="none" w:sz="0" w:space="0" w:color="auto"/>
                <w:left w:val="none" w:sz="0" w:space="0" w:color="auto"/>
                <w:bottom w:val="none" w:sz="0" w:space="0" w:color="auto"/>
                <w:right w:val="none" w:sz="0" w:space="0" w:color="auto"/>
              </w:divBdr>
            </w:div>
            <w:div w:id="322589430">
              <w:marLeft w:val="0"/>
              <w:marRight w:val="0"/>
              <w:marTop w:val="0"/>
              <w:marBottom w:val="0"/>
              <w:divBdr>
                <w:top w:val="none" w:sz="0" w:space="0" w:color="auto"/>
                <w:left w:val="none" w:sz="0" w:space="0" w:color="auto"/>
                <w:bottom w:val="none" w:sz="0" w:space="0" w:color="auto"/>
                <w:right w:val="none" w:sz="0" w:space="0" w:color="auto"/>
              </w:divBdr>
            </w:div>
            <w:div w:id="1455828871">
              <w:marLeft w:val="0"/>
              <w:marRight w:val="0"/>
              <w:marTop w:val="0"/>
              <w:marBottom w:val="0"/>
              <w:divBdr>
                <w:top w:val="none" w:sz="0" w:space="0" w:color="auto"/>
                <w:left w:val="none" w:sz="0" w:space="0" w:color="auto"/>
                <w:bottom w:val="none" w:sz="0" w:space="0" w:color="auto"/>
                <w:right w:val="none" w:sz="0" w:space="0" w:color="auto"/>
              </w:divBdr>
            </w:div>
            <w:div w:id="1867405709">
              <w:marLeft w:val="0"/>
              <w:marRight w:val="0"/>
              <w:marTop w:val="0"/>
              <w:marBottom w:val="0"/>
              <w:divBdr>
                <w:top w:val="none" w:sz="0" w:space="0" w:color="auto"/>
                <w:left w:val="none" w:sz="0" w:space="0" w:color="auto"/>
                <w:bottom w:val="none" w:sz="0" w:space="0" w:color="auto"/>
                <w:right w:val="none" w:sz="0" w:space="0" w:color="auto"/>
              </w:divBdr>
            </w:div>
            <w:div w:id="285619681">
              <w:marLeft w:val="0"/>
              <w:marRight w:val="0"/>
              <w:marTop w:val="0"/>
              <w:marBottom w:val="0"/>
              <w:divBdr>
                <w:top w:val="none" w:sz="0" w:space="0" w:color="auto"/>
                <w:left w:val="none" w:sz="0" w:space="0" w:color="auto"/>
                <w:bottom w:val="none" w:sz="0" w:space="0" w:color="auto"/>
                <w:right w:val="none" w:sz="0" w:space="0" w:color="auto"/>
              </w:divBdr>
            </w:div>
            <w:div w:id="159851211">
              <w:marLeft w:val="0"/>
              <w:marRight w:val="0"/>
              <w:marTop w:val="0"/>
              <w:marBottom w:val="0"/>
              <w:divBdr>
                <w:top w:val="none" w:sz="0" w:space="0" w:color="auto"/>
                <w:left w:val="none" w:sz="0" w:space="0" w:color="auto"/>
                <w:bottom w:val="none" w:sz="0" w:space="0" w:color="auto"/>
                <w:right w:val="none" w:sz="0" w:space="0" w:color="auto"/>
              </w:divBdr>
            </w:div>
            <w:div w:id="1756591901">
              <w:marLeft w:val="0"/>
              <w:marRight w:val="0"/>
              <w:marTop w:val="0"/>
              <w:marBottom w:val="0"/>
              <w:divBdr>
                <w:top w:val="none" w:sz="0" w:space="0" w:color="auto"/>
                <w:left w:val="none" w:sz="0" w:space="0" w:color="auto"/>
                <w:bottom w:val="none" w:sz="0" w:space="0" w:color="auto"/>
                <w:right w:val="none" w:sz="0" w:space="0" w:color="auto"/>
              </w:divBdr>
            </w:div>
            <w:div w:id="1102260498">
              <w:marLeft w:val="0"/>
              <w:marRight w:val="0"/>
              <w:marTop w:val="0"/>
              <w:marBottom w:val="0"/>
              <w:divBdr>
                <w:top w:val="none" w:sz="0" w:space="0" w:color="auto"/>
                <w:left w:val="none" w:sz="0" w:space="0" w:color="auto"/>
                <w:bottom w:val="none" w:sz="0" w:space="0" w:color="auto"/>
                <w:right w:val="none" w:sz="0" w:space="0" w:color="auto"/>
              </w:divBdr>
            </w:div>
            <w:div w:id="989479503">
              <w:marLeft w:val="0"/>
              <w:marRight w:val="0"/>
              <w:marTop w:val="0"/>
              <w:marBottom w:val="0"/>
              <w:divBdr>
                <w:top w:val="none" w:sz="0" w:space="0" w:color="auto"/>
                <w:left w:val="none" w:sz="0" w:space="0" w:color="auto"/>
                <w:bottom w:val="none" w:sz="0" w:space="0" w:color="auto"/>
                <w:right w:val="none" w:sz="0" w:space="0" w:color="auto"/>
              </w:divBdr>
            </w:div>
            <w:div w:id="1747532425">
              <w:marLeft w:val="0"/>
              <w:marRight w:val="0"/>
              <w:marTop w:val="0"/>
              <w:marBottom w:val="0"/>
              <w:divBdr>
                <w:top w:val="none" w:sz="0" w:space="0" w:color="auto"/>
                <w:left w:val="none" w:sz="0" w:space="0" w:color="auto"/>
                <w:bottom w:val="none" w:sz="0" w:space="0" w:color="auto"/>
                <w:right w:val="none" w:sz="0" w:space="0" w:color="auto"/>
              </w:divBdr>
            </w:div>
            <w:div w:id="661859325">
              <w:marLeft w:val="0"/>
              <w:marRight w:val="0"/>
              <w:marTop w:val="0"/>
              <w:marBottom w:val="0"/>
              <w:divBdr>
                <w:top w:val="none" w:sz="0" w:space="0" w:color="auto"/>
                <w:left w:val="none" w:sz="0" w:space="0" w:color="auto"/>
                <w:bottom w:val="none" w:sz="0" w:space="0" w:color="auto"/>
                <w:right w:val="none" w:sz="0" w:space="0" w:color="auto"/>
              </w:divBdr>
            </w:div>
            <w:div w:id="392893050">
              <w:marLeft w:val="0"/>
              <w:marRight w:val="0"/>
              <w:marTop w:val="0"/>
              <w:marBottom w:val="0"/>
              <w:divBdr>
                <w:top w:val="none" w:sz="0" w:space="0" w:color="auto"/>
                <w:left w:val="none" w:sz="0" w:space="0" w:color="auto"/>
                <w:bottom w:val="none" w:sz="0" w:space="0" w:color="auto"/>
                <w:right w:val="none" w:sz="0" w:space="0" w:color="auto"/>
              </w:divBdr>
            </w:div>
            <w:div w:id="1531869882">
              <w:marLeft w:val="0"/>
              <w:marRight w:val="0"/>
              <w:marTop w:val="0"/>
              <w:marBottom w:val="0"/>
              <w:divBdr>
                <w:top w:val="none" w:sz="0" w:space="0" w:color="auto"/>
                <w:left w:val="none" w:sz="0" w:space="0" w:color="auto"/>
                <w:bottom w:val="none" w:sz="0" w:space="0" w:color="auto"/>
                <w:right w:val="none" w:sz="0" w:space="0" w:color="auto"/>
              </w:divBdr>
            </w:div>
            <w:div w:id="1453552195">
              <w:marLeft w:val="0"/>
              <w:marRight w:val="0"/>
              <w:marTop w:val="0"/>
              <w:marBottom w:val="0"/>
              <w:divBdr>
                <w:top w:val="none" w:sz="0" w:space="0" w:color="auto"/>
                <w:left w:val="none" w:sz="0" w:space="0" w:color="auto"/>
                <w:bottom w:val="none" w:sz="0" w:space="0" w:color="auto"/>
                <w:right w:val="none" w:sz="0" w:space="0" w:color="auto"/>
              </w:divBdr>
            </w:div>
            <w:div w:id="455762754">
              <w:marLeft w:val="0"/>
              <w:marRight w:val="0"/>
              <w:marTop w:val="0"/>
              <w:marBottom w:val="0"/>
              <w:divBdr>
                <w:top w:val="none" w:sz="0" w:space="0" w:color="auto"/>
                <w:left w:val="none" w:sz="0" w:space="0" w:color="auto"/>
                <w:bottom w:val="none" w:sz="0" w:space="0" w:color="auto"/>
                <w:right w:val="none" w:sz="0" w:space="0" w:color="auto"/>
              </w:divBdr>
            </w:div>
            <w:div w:id="1993826030">
              <w:marLeft w:val="0"/>
              <w:marRight w:val="0"/>
              <w:marTop w:val="0"/>
              <w:marBottom w:val="0"/>
              <w:divBdr>
                <w:top w:val="none" w:sz="0" w:space="0" w:color="auto"/>
                <w:left w:val="none" w:sz="0" w:space="0" w:color="auto"/>
                <w:bottom w:val="none" w:sz="0" w:space="0" w:color="auto"/>
                <w:right w:val="none" w:sz="0" w:space="0" w:color="auto"/>
              </w:divBdr>
            </w:div>
            <w:div w:id="88354714">
              <w:marLeft w:val="0"/>
              <w:marRight w:val="0"/>
              <w:marTop w:val="0"/>
              <w:marBottom w:val="0"/>
              <w:divBdr>
                <w:top w:val="none" w:sz="0" w:space="0" w:color="auto"/>
                <w:left w:val="none" w:sz="0" w:space="0" w:color="auto"/>
                <w:bottom w:val="none" w:sz="0" w:space="0" w:color="auto"/>
                <w:right w:val="none" w:sz="0" w:space="0" w:color="auto"/>
              </w:divBdr>
            </w:div>
            <w:div w:id="1125079128">
              <w:marLeft w:val="0"/>
              <w:marRight w:val="0"/>
              <w:marTop w:val="0"/>
              <w:marBottom w:val="0"/>
              <w:divBdr>
                <w:top w:val="none" w:sz="0" w:space="0" w:color="auto"/>
                <w:left w:val="none" w:sz="0" w:space="0" w:color="auto"/>
                <w:bottom w:val="none" w:sz="0" w:space="0" w:color="auto"/>
                <w:right w:val="none" w:sz="0" w:space="0" w:color="auto"/>
              </w:divBdr>
            </w:div>
            <w:div w:id="1056508259">
              <w:marLeft w:val="0"/>
              <w:marRight w:val="0"/>
              <w:marTop w:val="0"/>
              <w:marBottom w:val="0"/>
              <w:divBdr>
                <w:top w:val="none" w:sz="0" w:space="0" w:color="auto"/>
                <w:left w:val="none" w:sz="0" w:space="0" w:color="auto"/>
                <w:bottom w:val="none" w:sz="0" w:space="0" w:color="auto"/>
                <w:right w:val="none" w:sz="0" w:space="0" w:color="auto"/>
              </w:divBdr>
            </w:div>
            <w:div w:id="854535565">
              <w:marLeft w:val="0"/>
              <w:marRight w:val="0"/>
              <w:marTop w:val="0"/>
              <w:marBottom w:val="0"/>
              <w:divBdr>
                <w:top w:val="none" w:sz="0" w:space="0" w:color="auto"/>
                <w:left w:val="none" w:sz="0" w:space="0" w:color="auto"/>
                <w:bottom w:val="none" w:sz="0" w:space="0" w:color="auto"/>
                <w:right w:val="none" w:sz="0" w:space="0" w:color="auto"/>
              </w:divBdr>
            </w:div>
            <w:div w:id="2091190973">
              <w:marLeft w:val="0"/>
              <w:marRight w:val="0"/>
              <w:marTop w:val="0"/>
              <w:marBottom w:val="0"/>
              <w:divBdr>
                <w:top w:val="none" w:sz="0" w:space="0" w:color="auto"/>
                <w:left w:val="none" w:sz="0" w:space="0" w:color="auto"/>
                <w:bottom w:val="none" w:sz="0" w:space="0" w:color="auto"/>
                <w:right w:val="none" w:sz="0" w:space="0" w:color="auto"/>
              </w:divBdr>
            </w:div>
            <w:div w:id="189684883">
              <w:marLeft w:val="0"/>
              <w:marRight w:val="0"/>
              <w:marTop w:val="0"/>
              <w:marBottom w:val="0"/>
              <w:divBdr>
                <w:top w:val="none" w:sz="0" w:space="0" w:color="auto"/>
                <w:left w:val="none" w:sz="0" w:space="0" w:color="auto"/>
                <w:bottom w:val="none" w:sz="0" w:space="0" w:color="auto"/>
                <w:right w:val="none" w:sz="0" w:space="0" w:color="auto"/>
              </w:divBdr>
            </w:div>
            <w:div w:id="382296926">
              <w:marLeft w:val="0"/>
              <w:marRight w:val="0"/>
              <w:marTop w:val="0"/>
              <w:marBottom w:val="0"/>
              <w:divBdr>
                <w:top w:val="none" w:sz="0" w:space="0" w:color="auto"/>
                <w:left w:val="none" w:sz="0" w:space="0" w:color="auto"/>
                <w:bottom w:val="none" w:sz="0" w:space="0" w:color="auto"/>
                <w:right w:val="none" w:sz="0" w:space="0" w:color="auto"/>
              </w:divBdr>
            </w:div>
            <w:div w:id="910504835">
              <w:marLeft w:val="0"/>
              <w:marRight w:val="0"/>
              <w:marTop w:val="0"/>
              <w:marBottom w:val="0"/>
              <w:divBdr>
                <w:top w:val="none" w:sz="0" w:space="0" w:color="auto"/>
                <w:left w:val="none" w:sz="0" w:space="0" w:color="auto"/>
                <w:bottom w:val="none" w:sz="0" w:space="0" w:color="auto"/>
                <w:right w:val="none" w:sz="0" w:space="0" w:color="auto"/>
              </w:divBdr>
            </w:div>
            <w:div w:id="1125347857">
              <w:marLeft w:val="0"/>
              <w:marRight w:val="0"/>
              <w:marTop w:val="0"/>
              <w:marBottom w:val="0"/>
              <w:divBdr>
                <w:top w:val="none" w:sz="0" w:space="0" w:color="auto"/>
                <w:left w:val="none" w:sz="0" w:space="0" w:color="auto"/>
                <w:bottom w:val="none" w:sz="0" w:space="0" w:color="auto"/>
                <w:right w:val="none" w:sz="0" w:space="0" w:color="auto"/>
              </w:divBdr>
            </w:div>
            <w:div w:id="850415321">
              <w:marLeft w:val="0"/>
              <w:marRight w:val="0"/>
              <w:marTop w:val="0"/>
              <w:marBottom w:val="0"/>
              <w:divBdr>
                <w:top w:val="none" w:sz="0" w:space="0" w:color="auto"/>
                <w:left w:val="none" w:sz="0" w:space="0" w:color="auto"/>
                <w:bottom w:val="none" w:sz="0" w:space="0" w:color="auto"/>
                <w:right w:val="none" w:sz="0" w:space="0" w:color="auto"/>
              </w:divBdr>
            </w:div>
            <w:div w:id="58092026">
              <w:marLeft w:val="0"/>
              <w:marRight w:val="0"/>
              <w:marTop w:val="0"/>
              <w:marBottom w:val="0"/>
              <w:divBdr>
                <w:top w:val="none" w:sz="0" w:space="0" w:color="auto"/>
                <w:left w:val="none" w:sz="0" w:space="0" w:color="auto"/>
                <w:bottom w:val="none" w:sz="0" w:space="0" w:color="auto"/>
                <w:right w:val="none" w:sz="0" w:space="0" w:color="auto"/>
              </w:divBdr>
            </w:div>
            <w:div w:id="1094671180">
              <w:marLeft w:val="0"/>
              <w:marRight w:val="0"/>
              <w:marTop w:val="0"/>
              <w:marBottom w:val="0"/>
              <w:divBdr>
                <w:top w:val="none" w:sz="0" w:space="0" w:color="auto"/>
                <w:left w:val="none" w:sz="0" w:space="0" w:color="auto"/>
                <w:bottom w:val="none" w:sz="0" w:space="0" w:color="auto"/>
                <w:right w:val="none" w:sz="0" w:space="0" w:color="auto"/>
              </w:divBdr>
            </w:div>
            <w:div w:id="537162107">
              <w:marLeft w:val="0"/>
              <w:marRight w:val="0"/>
              <w:marTop w:val="0"/>
              <w:marBottom w:val="0"/>
              <w:divBdr>
                <w:top w:val="none" w:sz="0" w:space="0" w:color="auto"/>
                <w:left w:val="none" w:sz="0" w:space="0" w:color="auto"/>
                <w:bottom w:val="none" w:sz="0" w:space="0" w:color="auto"/>
                <w:right w:val="none" w:sz="0" w:space="0" w:color="auto"/>
              </w:divBdr>
            </w:div>
            <w:div w:id="369958255">
              <w:marLeft w:val="0"/>
              <w:marRight w:val="0"/>
              <w:marTop w:val="0"/>
              <w:marBottom w:val="0"/>
              <w:divBdr>
                <w:top w:val="none" w:sz="0" w:space="0" w:color="auto"/>
                <w:left w:val="none" w:sz="0" w:space="0" w:color="auto"/>
                <w:bottom w:val="none" w:sz="0" w:space="0" w:color="auto"/>
                <w:right w:val="none" w:sz="0" w:space="0" w:color="auto"/>
              </w:divBdr>
            </w:div>
            <w:div w:id="1014959903">
              <w:marLeft w:val="0"/>
              <w:marRight w:val="0"/>
              <w:marTop w:val="0"/>
              <w:marBottom w:val="0"/>
              <w:divBdr>
                <w:top w:val="none" w:sz="0" w:space="0" w:color="auto"/>
                <w:left w:val="none" w:sz="0" w:space="0" w:color="auto"/>
                <w:bottom w:val="none" w:sz="0" w:space="0" w:color="auto"/>
                <w:right w:val="none" w:sz="0" w:space="0" w:color="auto"/>
              </w:divBdr>
            </w:div>
            <w:div w:id="760026591">
              <w:marLeft w:val="0"/>
              <w:marRight w:val="0"/>
              <w:marTop w:val="0"/>
              <w:marBottom w:val="0"/>
              <w:divBdr>
                <w:top w:val="none" w:sz="0" w:space="0" w:color="auto"/>
                <w:left w:val="none" w:sz="0" w:space="0" w:color="auto"/>
                <w:bottom w:val="none" w:sz="0" w:space="0" w:color="auto"/>
                <w:right w:val="none" w:sz="0" w:space="0" w:color="auto"/>
              </w:divBdr>
            </w:div>
            <w:div w:id="154534255">
              <w:marLeft w:val="0"/>
              <w:marRight w:val="0"/>
              <w:marTop w:val="0"/>
              <w:marBottom w:val="0"/>
              <w:divBdr>
                <w:top w:val="none" w:sz="0" w:space="0" w:color="auto"/>
                <w:left w:val="none" w:sz="0" w:space="0" w:color="auto"/>
                <w:bottom w:val="none" w:sz="0" w:space="0" w:color="auto"/>
                <w:right w:val="none" w:sz="0" w:space="0" w:color="auto"/>
              </w:divBdr>
            </w:div>
            <w:div w:id="27226552">
              <w:marLeft w:val="0"/>
              <w:marRight w:val="0"/>
              <w:marTop w:val="0"/>
              <w:marBottom w:val="0"/>
              <w:divBdr>
                <w:top w:val="none" w:sz="0" w:space="0" w:color="auto"/>
                <w:left w:val="none" w:sz="0" w:space="0" w:color="auto"/>
                <w:bottom w:val="none" w:sz="0" w:space="0" w:color="auto"/>
                <w:right w:val="none" w:sz="0" w:space="0" w:color="auto"/>
              </w:divBdr>
            </w:div>
            <w:div w:id="1254971243">
              <w:marLeft w:val="0"/>
              <w:marRight w:val="0"/>
              <w:marTop w:val="0"/>
              <w:marBottom w:val="0"/>
              <w:divBdr>
                <w:top w:val="none" w:sz="0" w:space="0" w:color="auto"/>
                <w:left w:val="none" w:sz="0" w:space="0" w:color="auto"/>
                <w:bottom w:val="none" w:sz="0" w:space="0" w:color="auto"/>
                <w:right w:val="none" w:sz="0" w:space="0" w:color="auto"/>
              </w:divBdr>
            </w:div>
            <w:div w:id="851651550">
              <w:marLeft w:val="0"/>
              <w:marRight w:val="0"/>
              <w:marTop w:val="0"/>
              <w:marBottom w:val="0"/>
              <w:divBdr>
                <w:top w:val="none" w:sz="0" w:space="0" w:color="auto"/>
                <w:left w:val="none" w:sz="0" w:space="0" w:color="auto"/>
                <w:bottom w:val="none" w:sz="0" w:space="0" w:color="auto"/>
                <w:right w:val="none" w:sz="0" w:space="0" w:color="auto"/>
              </w:divBdr>
            </w:div>
            <w:div w:id="1927882364">
              <w:marLeft w:val="0"/>
              <w:marRight w:val="0"/>
              <w:marTop w:val="0"/>
              <w:marBottom w:val="0"/>
              <w:divBdr>
                <w:top w:val="none" w:sz="0" w:space="0" w:color="auto"/>
                <w:left w:val="none" w:sz="0" w:space="0" w:color="auto"/>
                <w:bottom w:val="none" w:sz="0" w:space="0" w:color="auto"/>
                <w:right w:val="none" w:sz="0" w:space="0" w:color="auto"/>
              </w:divBdr>
            </w:div>
            <w:div w:id="17437032">
              <w:marLeft w:val="0"/>
              <w:marRight w:val="0"/>
              <w:marTop w:val="0"/>
              <w:marBottom w:val="0"/>
              <w:divBdr>
                <w:top w:val="none" w:sz="0" w:space="0" w:color="auto"/>
                <w:left w:val="none" w:sz="0" w:space="0" w:color="auto"/>
                <w:bottom w:val="none" w:sz="0" w:space="0" w:color="auto"/>
                <w:right w:val="none" w:sz="0" w:space="0" w:color="auto"/>
              </w:divBdr>
            </w:div>
            <w:div w:id="1111557251">
              <w:marLeft w:val="0"/>
              <w:marRight w:val="0"/>
              <w:marTop w:val="0"/>
              <w:marBottom w:val="0"/>
              <w:divBdr>
                <w:top w:val="none" w:sz="0" w:space="0" w:color="auto"/>
                <w:left w:val="none" w:sz="0" w:space="0" w:color="auto"/>
                <w:bottom w:val="none" w:sz="0" w:space="0" w:color="auto"/>
                <w:right w:val="none" w:sz="0" w:space="0" w:color="auto"/>
              </w:divBdr>
            </w:div>
            <w:div w:id="296109524">
              <w:marLeft w:val="0"/>
              <w:marRight w:val="0"/>
              <w:marTop w:val="0"/>
              <w:marBottom w:val="0"/>
              <w:divBdr>
                <w:top w:val="none" w:sz="0" w:space="0" w:color="auto"/>
                <w:left w:val="none" w:sz="0" w:space="0" w:color="auto"/>
                <w:bottom w:val="none" w:sz="0" w:space="0" w:color="auto"/>
                <w:right w:val="none" w:sz="0" w:space="0" w:color="auto"/>
              </w:divBdr>
            </w:div>
            <w:div w:id="1870297959">
              <w:marLeft w:val="0"/>
              <w:marRight w:val="0"/>
              <w:marTop w:val="0"/>
              <w:marBottom w:val="0"/>
              <w:divBdr>
                <w:top w:val="none" w:sz="0" w:space="0" w:color="auto"/>
                <w:left w:val="none" w:sz="0" w:space="0" w:color="auto"/>
                <w:bottom w:val="none" w:sz="0" w:space="0" w:color="auto"/>
                <w:right w:val="none" w:sz="0" w:space="0" w:color="auto"/>
              </w:divBdr>
            </w:div>
            <w:div w:id="1197230665">
              <w:marLeft w:val="0"/>
              <w:marRight w:val="0"/>
              <w:marTop w:val="0"/>
              <w:marBottom w:val="0"/>
              <w:divBdr>
                <w:top w:val="none" w:sz="0" w:space="0" w:color="auto"/>
                <w:left w:val="none" w:sz="0" w:space="0" w:color="auto"/>
                <w:bottom w:val="none" w:sz="0" w:space="0" w:color="auto"/>
                <w:right w:val="none" w:sz="0" w:space="0" w:color="auto"/>
              </w:divBdr>
            </w:div>
            <w:div w:id="1688600716">
              <w:marLeft w:val="0"/>
              <w:marRight w:val="0"/>
              <w:marTop w:val="0"/>
              <w:marBottom w:val="0"/>
              <w:divBdr>
                <w:top w:val="none" w:sz="0" w:space="0" w:color="auto"/>
                <w:left w:val="none" w:sz="0" w:space="0" w:color="auto"/>
                <w:bottom w:val="none" w:sz="0" w:space="0" w:color="auto"/>
                <w:right w:val="none" w:sz="0" w:space="0" w:color="auto"/>
              </w:divBdr>
            </w:div>
            <w:div w:id="173232304">
              <w:marLeft w:val="0"/>
              <w:marRight w:val="0"/>
              <w:marTop w:val="0"/>
              <w:marBottom w:val="0"/>
              <w:divBdr>
                <w:top w:val="none" w:sz="0" w:space="0" w:color="auto"/>
                <w:left w:val="none" w:sz="0" w:space="0" w:color="auto"/>
                <w:bottom w:val="none" w:sz="0" w:space="0" w:color="auto"/>
                <w:right w:val="none" w:sz="0" w:space="0" w:color="auto"/>
              </w:divBdr>
            </w:div>
            <w:div w:id="308899805">
              <w:marLeft w:val="0"/>
              <w:marRight w:val="0"/>
              <w:marTop w:val="0"/>
              <w:marBottom w:val="0"/>
              <w:divBdr>
                <w:top w:val="none" w:sz="0" w:space="0" w:color="auto"/>
                <w:left w:val="none" w:sz="0" w:space="0" w:color="auto"/>
                <w:bottom w:val="none" w:sz="0" w:space="0" w:color="auto"/>
                <w:right w:val="none" w:sz="0" w:space="0" w:color="auto"/>
              </w:divBdr>
            </w:div>
            <w:div w:id="528184226">
              <w:marLeft w:val="0"/>
              <w:marRight w:val="0"/>
              <w:marTop w:val="0"/>
              <w:marBottom w:val="0"/>
              <w:divBdr>
                <w:top w:val="none" w:sz="0" w:space="0" w:color="auto"/>
                <w:left w:val="none" w:sz="0" w:space="0" w:color="auto"/>
                <w:bottom w:val="none" w:sz="0" w:space="0" w:color="auto"/>
                <w:right w:val="none" w:sz="0" w:space="0" w:color="auto"/>
              </w:divBdr>
            </w:div>
            <w:div w:id="853569890">
              <w:marLeft w:val="0"/>
              <w:marRight w:val="0"/>
              <w:marTop w:val="0"/>
              <w:marBottom w:val="0"/>
              <w:divBdr>
                <w:top w:val="none" w:sz="0" w:space="0" w:color="auto"/>
                <w:left w:val="none" w:sz="0" w:space="0" w:color="auto"/>
                <w:bottom w:val="none" w:sz="0" w:space="0" w:color="auto"/>
                <w:right w:val="none" w:sz="0" w:space="0" w:color="auto"/>
              </w:divBdr>
            </w:div>
            <w:div w:id="1830630656">
              <w:marLeft w:val="0"/>
              <w:marRight w:val="0"/>
              <w:marTop w:val="0"/>
              <w:marBottom w:val="0"/>
              <w:divBdr>
                <w:top w:val="none" w:sz="0" w:space="0" w:color="auto"/>
                <w:left w:val="none" w:sz="0" w:space="0" w:color="auto"/>
                <w:bottom w:val="none" w:sz="0" w:space="0" w:color="auto"/>
                <w:right w:val="none" w:sz="0" w:space="0" w:color="auto"/>
              </w:divBdr>
            </w:div>
            <w:div w:id="1738623687">
              <w:marLeft w:val="0"/>
              <w:marRight w:val="0"/>
              <w:marTop w:val="0"/>
              <w:marBottom w:val="0"/>
              <w:divBdr>
                <w:top w:val="none" w:sz="0" w:space="0" w:color="auto"/>
                <w:left w:val="none" w:sz="0" w:space="0" w:color="auto"/>
                <w:bottom w:val="none" w:sz="0" w:space="0" w:color="auto"/>
                <w:right w:val="none" w:sz="0" w:space="0" w:color="auto"/>
              </w:divBdr>
            </w:div>
            <w:div w:id="1094520477">
              <w:marLeft w:val="0"/>
              <w:marRight w:val="0"/>
              <w:marTop w:val="0"/>
              <w:marBottom w:val="0"/>
              <w:divBdr>
                <w:top w:val="none" w:sz="0" w:space="0" w:color="auto"/>
                <w:left w:val="none" w:sz="0" w:space="0" w:color="auto"/>
                <w:bottom w:val="none" w:sz="0" w:space="0" w:color="auto"/>
                <w:right w:val="none" w:sz="0" w:space="0" w:color="auto"/>
              </w:divBdr>
            </w:div>
            <w:div w:id="403183048">
              <w:marLeft w:val="0"/>
              <w:marRight w:val="0"/>
              <w:marTop w:val="0"/>
              <w:marBottom w:val="0"/>
              <w:divBdr>
                <w:top w:val="none" w:sz="0" w:space="0" w:color="auto"/>
                <w:left w:val="none" w:sz="0" w:space="0" w:color="auto"/>
                <w:bottom w:val="none" w:sz="0" w:space="0" w:color="auto"/>
                <w:right w:val="none" w:sz="0" w:space="0" w:color="auto"/>
              </w:divBdr>
            </w:div>
            <w:div w:id="510032245">
              <w:marLeft w:val="0"/>
              <w:marRight w:val="0"/>
              <w:marTop w:val="0"/>
              <w:marBottom w:val="0"/>
              <w:divBdr>
                <w:top w:val="none" w:sz="0" w:space="0" w:color="auto"/>
                <w:left w:val="none" w:sz="0" w:space="0" w:color="auto"/>
                <w:bottom w:val="none" w:sz="0" w:space="0" w:color="auto"/>
                <w:right w:val="none" w:sz="0" w:space="0" w:color="auto"/>
              </w:divBdr>
            </w:div>
            <w:div w:id="664015457">
              <w:marLeft w:val="0"/>
              <w:marRight w:val="0"/>
              <w:marTop w:val="0"/>
              <w:marBottom w:val="0"/>
              <w:divBdr>
                <w:top w:val="none" w:sz="0" w:space="0" w:color="auto"/>
                <w:left w:val="none" w:sz="0" w:space="0" w:color="auto"/>
                <w:bottom w:val="none" w:sz="0" w:space="0" w:color="auto"/>
                <w:right w:val="none" w:sz="0" w:space="0" w:color="auto"/>
              </w:divBdr>
            </w:div>
            <w:div w:id="493499393">
              <w:marLeft w:val="0"/>
              <w:marRight w:val="0"/>
              <w:marTop w:val="0"/>
              <w:marBottom w:val="0"/>
              <w:divBdr>
                <w:top w:val="none" w:sz="0" w:space="0" w:color="auto"/>
                <w:left w:val="none" w:sz="0" w:space="0" w:color="auto"/>
                <w:bottom w:val="none" w:sz="0" w:space="0" w:color="auto"/>
                <w:right w:val="none" w:sz="0" w:space="0" w:color="auto"/>
              </w:divBdr>
            </w:div>
            <w:div w:id="301429366">
              <w:marLeft w:val="0"/>
              <w:marRight w:val="0"/>
              <w:marTop w:val="0"/>
              <w:marBottom w:val="0"/>
              <w:divBdr>
                <w:top w:val="none" w:sz="0" w:space="0" w:color="auto"/>
                <w:left w:val="none" w:sz="0" w:space="0" w:color="auto"/>
                <w:bottom w:val="none" w:sz="0" w:space="0" w:color="auto"/>
                <w:right w:val="none" w:sz="0" w:space="0" w:color="auto"/>
              </w:divBdr>
            </w:div>
            <w:div w:id="857045827">
              <w:marLeft w:val="0"/>
              <w:marRight w:val="0"/>
              <w:marTop w:val="0"/>
              <w:marBottom w:val="0"/>
              <w:divBdr>
                <w:top w:val="none" w:sz="0" w:space="0" w:color="auto"/>
                <w:left w:val="none" w:sz="0" w:space="0" w:color="auto"/>
                <w:bottom w:val="none" w:sz="0" w:space="0" w:color="auto"/>
                <w:right w:val="none" w:sz="0" w:space="0" w:color="auto"/>
              </w:divBdr>
            </w:div>
            <w:div w:id="1918204767">
              <w:marLeft w:val="0"/>
              <w:marRight w:val="0"/>
              <w:marTop w:val="0"/>
              <w:marBottom w:val="0"/>
              <w:divBdr>
                <w:top w:val="none" w:sz="0" w:space="0" w:color="auto"/>
                <w:left w:val="none" w:sz="0" w:space="0" w:color="auto"/>
                <w:bottom w:val="none" w:sz="0" w:space="0" w:color="auto"/>
                <w:right w:val="none" w:sz="0" w:space="0" w:color="auto"/>
              </w:divBdr>
            </w:div>
            <w:div w:id="689259604">
              <w:marLeft w:val="0"/>
              <w:marRight w:val="0"/>
              <w:marTop w:val="0"/>
              <w:marBottom w:val="0"/>
              <w:divBdr>
                <w:top w:val="none" w:sz="0" w:space="0" w:color="auto"/>
                <w:left w:val="none" w:sz="0" w:space="0" w:color="auto"/>
                <w:bottom w:val="none" w:sz="0" w:space="0" w:color="auto"/>
                <w:right w:val="none" w:sz="0" w:space="0" w:color="auto"/>
              </w:divBdr>
            </w:div>
            <w:div w:id="1455296572">
              <w:marLeft w:val="0"/>
              <w:marRight w:val="0"/>
              <w:marTop w:val="0"/>
              <w:marBottom w:val="0"/>
              <w:divBdr>
                <w:top w:val="none" w:sz="0" w:space="0" w:color="auto"/>
                <w:left w:val="none" w:sz="0" w:space="0" w:color="auto"/>
                <w:bottom w:val="none" w:sz="0" w:space="0" w:color="auto"/>
                <w:right w:val="none" w:sz="0" w:space="0" w:color="auto"/>
              </w:divBdr>
            </w:div>
            <w:div w:id="1819178752">
              <w:marLeft w:val="0"/>
              <w:marRight w:val="0"/>
              <w:marTop w:val="0"/>
              <w:marBottom w:val="0"/>
              <w:divBdr>
                <w:top w:val="none" w:sz="0" w:space="0" w:color="auto"/>
                <w:left w:val="none" w:sz="0" w:space="0" w:color="auto"/>
                <w:bottom w:val="none" w:sz="0" w:space="0" w:color="auto"/>
                <w:right w:val="none" w:sz="0" w:space="0" w:color="auto"/>
              </w:divBdr>
            </w:div>
            <w:div w:id="1527980376">
              <w:marLeft w:val="0"/>
              <w:marRight w:val="0"/>
              <w:marTop w:val="0"/>
              <w:marBottom w:val="0"/>
              <w:divBdr>
                <w:top w:val="none" w:sz="0" w:space="0" w:color="auto"/>
                <w:left w:val="none" w:sz="0" w:space="0" w:color="auto"/>
                <w:bottom w:val="none" w:sz="0" w:space="0" w:color="auto"/>
                <w:right w:val="none" w:sz="0" w:space="0" w:color="auto"/>
              </w:divBdr>
            </w:div>
            <w:div w:id="1282806471">
              <w:marLeft w:val="0"/>
              <w:marRight w:val="0"/>
              <w:marTop w:val="0"/>
              <w:marBottom w:val="0"/>
              <w:divBdr>
                <w:top w:val="none" w:sz="0" w:space="0" w:color="auto"/>
                <w:left w:val="none" w:sz="0" w:space="0" w:color="auto"/>
                <w:bottom w:val="none" w:sz="0" w:space="0" w:color="auto"/>
                <w:right w:val="none" w:sz="0" w:space="0" w:color="auto"/>
              </w:divBdr>
            </w:div>
            <w:div w:id="1849637183">
              <w:marLeft w:val="0"/>
              <w:marRight w:val="0"/>
              <w:marTop w:val="0"/>
              <w:marBottom w:val="0"/>
              <w:divBdr>
                <w:top w:val="none" w:sz="0" w:space="0" w:color="auto"/>
                <w:left w:val="none" w:sz="0" w:space="0" w:color="auto"/>
                <w:bottom w:val="none" w:sz="0" w:space="0" w:color="auto"/>
                <w:right w:val="none" w:sz="0" w:space="0" w:color="auto"/>
              </w:divBdr>
            </w:div>
            <w:div w:id="1309898300">
              <w:marLeft w:val="0"/>
              <w:marRight w:val="0"/>
              <w:marTop w:val="0"/>
              <w:marBottom w:val="0"/>
              <w:divBdr>
                <w:top w:val="none" w:sz="0" w:space="0" w:color="auto"/>
                <w:left w:val="none" w:sz="0" w:space="0" w:color="auto"/>
                <w:bottom w:val="none" w:sz="0" w:space="0" w:color="auto"/>
                <w:right w:val="none" w:sz="0" w:space="0" w:color="auto"/>
              </w:divBdr>
            </w:div>
            <w:div w:id="2057193451">
              <w:marLeft w:val="0"/>
              <w:marRight w:val="0"/>
              <w:marTop w:val="0"/>
              <w:marBottom w:val="0"/>
              <w:divBdr>
                <w:top w:val="none" w:sz="0" w:space="0" w:color="auto"/>
                <w:left w:val="none" w:sz="0" w:space="0" w:color="auto"/>
                <w:bottom w:val="none" w:sz="0" w:space="0" w:color="auto"/>
                <w:right w:val="none" w:sz="0" w:space="0" w:color="auto"/>
              </w:divBdr>
            </w:div>
            <w:div w:id="321127302">
              <w:marLeft w:val="0"/>
              <w:marRight w:val="0"/>
              <w:marTop w:val="0"/>
              <w:marBottom w:val="0"/>
              <w:divBdr>
                <w:top w:val="none" w:sz="0" w:space="0" w:color="auto"/>
                <w:left w:val="none" w:sz="0" w:space="0" w:color="auto"/>
                <w:bottom w:val="none" w:sz="0" w:space="0" w:color="auto"/>
                <w:right w:val="none" w:sz="0" w:space="0" w:color="auto"/>
              </w:divBdr>
            </w:div>
            <w:div w:id="1125539905">
              <w:marLeft w:val="0"/>
              <w:marRight w:val="0"/>
              <w:marTop w:val="0"/>
              <w:marBottom w:val="0"/>
              <w:divBdr>
                <w:top w:val="none" w:sz="0" w:space="0" w:color="auto"/>
                <w:left w:val="none" w:sz="0" w:space="0" w:color="auto"/>
                <w:bottom w:val="none" w:sz="0" w:space="0" w:color="auto"/>
                <w:right w:val="none" w:sz="0" w:space="0" w:color="auto"/>
              </w:divBdr>
            </w:div>
            <w:div w:id="903873614">
              <w:marLeft w:val="0"/>
              <w:marRight w:val="0"/>
              <w:marTop w:val="0"/>
              <w:marBottom w:val="0"/>
              <w:divBdr>
                <w:top w:val="none" w:sz="0" w:space="0" w:color="auto"/>
                <w:left w:val="none" w:sz="0" w:space="0" w:color="auto"/>
                <w:bottom w:val="none" w:sz="0" w:space="0" w:color="auto"/>
                <w:right w:val="none" w:sz="0" w:space="0" w:color="auto"/>
              </w:divBdr>
            </w:div>
            <w:div w:id="544874276">
              <w:marLeft w:val="0"/>
              <w:marRight w:val="0"/>
              <w:marTop w:val="0"/>
              <w:marBottom w:val="0"/>
              <w:divBdr>
                <w:top w:val="none" w:sz="0" w:space="0" w:color="auto"/>
                <w:left w:val="none" w:sz="0" w:space="0" w:color="auto"/>
                <w:bottom w:val="none" w:sz="0" w:space="0" w:color="auto"/>
                <w:right w:val="none" w:sz="0" w:space="0" w:color="auto"/>
              </w:divBdr>
            </w:div>
            <w:div w:id="1232036637">
              <w:marLeft w:val="0"/>
              <w:marRight w:val="0"/>
              <w:marTop w:val="0"/>
              <w:marBottom w:val="0"/>
              <w:divBdr>
                <w:top w:val="none" w:sz="0" w:space="0" w:color="auto"/>
                <w:left w:val="none" w:sz="0" w:space="0" w:color="auto"/>
                <w:bottom w:val="none" w:sz="0" w:space="0" w:color="auto"/>
                <w:right w:val="none" w:sz="0" w:space="0" w:color="auto"/>
              </w:divBdr>
            </w:div>
            <w:div w:id="1874072863">
              <w:marLeft w:val="0"/>
              <w:marRight w:val="0"/>
              <w:marTop w:val="0"/>
              <w:marBottom w:val="0"/>
              <w:divBdr>
                <w:top w:val="none" w:sz="0" w:space="0" w:color="auto"/>
                <w:left w:val="none" w:sz="0" w:space="0" w:color="auto"/>
                <w:bottom w:val="none" w:sz="0" w:space="0" w:color="auto"/>
                <w:right w:val="none" w:sz="0" w:space="0" w:color="auto"/>
              </w:divBdr>
            </w:div>
            <w:div w:id="1635058872">
              <w:marLeft w:val="0"/>
              <w:marRight w:val="0"/>
              <w:marTop w:val="0"/>
              <w:marBottom w:val="0"/>
              <w:divBdr>
                <w:top w:val="none" w:sz="0" w:space="0" w:color="auto"/>
                <w:left w:val="none" w:sz="0" w:space="0" w:color="auto"/>
                <w:bottom w:val="none" w:sz="0" w:space="0" w:color="auto"/>
                <w:right w:val="none" w:sz="0" w:space="0" w:color="auto"/>
              </w:divBdr>
            </w:div>
            <w:div w:id="4942566">
              <w:marLeft w:val="0"/>
              <w:marRight w:val="0"/>
              <w:marTop w:val="0"/>
              <w:marBottom w:val="0"/>
              <w:divBdr>
                <w:top w:val="none" w:sz="0" w:space="0" w:color="auto"/>
                <w:left w:val="none" w:sz="0" w:space="0" w:color="auto"/>
                <w:bottom w:val="none" w:sz="0" w:space="0" w:color="auto"/>
                <w:right w:val="none" w:sz="0" w:space="0" w:color="auto"/>
              </w:divBdr>
            </w:div>
            <w:div w:id="691688066">
              <w:marLeft w:val="0"/>
              <w:marRight w:val="0"/>
              <w:marTop w:val="0"/>
              <w:marBottom w:val="0"/>
              <w:divBdr>
                <w:top w:val="none" w:sz="0" w:space="0" w:color="auto"/>
                <w:left w:val="none" w:sz="0" w:space="0" w:color="auto"/>
                <w:bottom w:val="none" w:sz="0" w:space="0" w:color="auto"/>
                <w:right w:val="none" w:sz="0" w:space="0" w:color="auto"/>
              </w:divBdr>
            </w:div>
            <w:div w:id="1704015954">
              <w:marLeft w:val="0"/>
              <w:marRight w:val="0"/>
              <w:marTop w:val="0"/>
              <w:marBottom w:val="0"/>
              <w:divBdr>
                <w:top w:val="none" w:sz="0" w:space="0" w:color="auto"/>
                <w:left w:val="none" w:sz="0" w:space="0" w:color="auto"/>
                <w:bottom w:val="none" w:sz="0" w:space="0" w:color="auto"/>
                <w:right w:val="none" w:sz="0" w:space="0" w:color="auto"/>
              </w:divBdr>
            </w:div>
            <w:div w:id="1026446177">
              <w:marLeft w:val="0"/>
              <w:marRight w:val="0"/>
              <w:marTop w:val="0"/>
              <w:marBottom w:val="0"/>
              <w:divBdr>
                <w:top w:val="none" w:sz="0" w:space="0" w:color="auto"/>
                <w:left w:val="none" w:sz="0" w:space="0" w:color="auto"/>
                <w:bottom w:val="none" w:sz="0" w:space="0" w:color="auto"/>
                <w:right w:val="none" w:sz="0" w:space="0" w:color="auto"/>
              </w:divBdr>
            </w:div>
            <w:div w:id="1204513577">
              <w:marLeft w:val="0"/>
              <w:marRight w:val="0"/>
              <w:marTop w:val="0"/>
              <w:marBottom w:val="0"/>
              <w:divBdr>
                <w:top w:val="none" w:sz="0" w:space="0" w:color="auto"/>
                <w:left w:val="none" w:sz="0" w:space="0" w:color="auto"/>
                <w:bottom w:val="none" w:sz="0" w:space="0" w:color="auto"/>
                <w:right w:val="none" w:sz="0" w:space="0" w:color="auto"/>
              </w:divBdr>
            </w:div>
            <w:div w:id="752439208">
              <w:marLeft w:val="0"/>
              <w:marRight w:val="0"/>
              <w:marTop w:val="0"/>
              <w:marBottom w:val="0"/>
              <w:divBdr>
                <w:top w:val="none" w:sz="0" w:space="0" w:color="auto"/>
                <w:left w:val="none" w:sz="0" w:space="0" w:color="auto"/>
                <w:bottom w:val="none" w:sz="0" w:space="0" w:color="auto"/>
                <w:right w:val="none" w:sz="0" w:space="0" w:color="auto"/>
              </w:divBdr>
            </w:div>
            <w:div w:id="137039575">
              <w:marLeft w:val="0"/>
              <w:marRight w:val="0"/>
              <w:marTop w:val="0"/>
              <w:marBottom w:val="0"/>
              <w:divBdr>
                <w:top w:val="none" w:sz="0" w:space="0" w:color="auto"/>
                <w:left w:val="none" w:sz="0" w:space="0" w:color="auto"/>
                <w:bottom w:val="none" w:sz="0" w:space="0" w:color="auto"/>
                <w:right w:val="none" w:sz="0" w:space="0" w:color="auto"/>
              </w:divBdr>
            </w:div>
            <w:div w:id="1748914803">
              <w:marLeft w:val="0"/>
              <w:marRight w:val="0"/>
              <w:marTop w:val="0"/>
              <w:marBottom w:val="0"/>
              <w:divBdr>
                <w:top w:val="none" w:sz="0" w:space="0" w:color="auto"/>
                <w:left w:val="none" w:sz="0" w:space="0" w:color="auto"/>
                <w:bottom w:val="none" w:sz="0" w:space="0" w:color="auto"/>
                <w:right w:val="none" w:sz="0" w:space="0" w:color="auto"/>
              </w:divBdr>
            </w:div>
            <w:div w:id="687020754">
              <w:marLeft w:val="0"/>
              <w:marRight w:val="0"/>
              <w:marTop w:val="0"/>
              <w:marBottom w:val="0"/>
              <w:divBdr>
                <w:top w:val="none" w:sz="0" w:space="0" w:color="auto"/>
                <w:left w:val="none" w:sz="0" w:space="0" w:color="auto"/>
                <w:bottom w:val="none" w:sz="0" w:space="0" w:color="auto"/>
                <w:right w:val="none" w:sz="0" w:space="0" w:color="auto"/>
              </w:divBdr>
            </w:div>
            <w:div w:id="2099672294">
              <w:marLeft w:val="0"/>
              <w:marRight w:val="0"/>
              <w:marTop w:val="0"/>
              <w:marBottom w:val="0"/>
              <w:divBdr>
                <w:top w:val="none" w:sz="0" w:space="0" w:color="auto"/>
                <w:left w:val="none" w:sz="0" w:space="0" w:color="auto"/>
                <w:bottom w:val="none" w:sz="0" w:space="0" w:color="auto"/>
                <w:right w:val="none" w:sz="0" w:space="0" w:color="auto"/>
              </w:divBdr>
            </w:div>
            <w:div w:id="957101546">
              <w:marLeft w:val="0"/>
              <w:marRight w:val="0"/>
              <w:marTop w:val="0"/>
              <w:marBottom w:val="0"/>
              <w:divBdr>
                <w:top w:val="none" w:sz="0" w:space="0" w:color="auto"/>
                <w:left w:val="none" w:sz="0" w:space="0" w:color="auto"/>
                <w:bottom w:val="none" w:sz="0" w:space="0" w:color="auto"/>
                <w:right w:val="none" w:sz="0" w:space="0" w:color="auto"/>
              </w:divBdr>
            </w:div>
            <w:div w:id="1970354586">
              <w:marLeft w:val="0"/>
              <w:marRight w:val="0"/>
              <w:marTop w:val="0"/>
              <w:marBottom w:val="0"/>
              <w:divBdr>
                <w:top w:val="none" w:sz="0" w:space="0" w:color="auto"/>
                <w:left w:val="none" w:sz="0" w:space="0" w:color="auto"/>
                <w:bottom w:val="none" w:sz="0" w:space="0" w:color="auto"/>
                <w:right w:val="none" w:sz="0" w:space="0" w:color="auto"/>
              </w:divBdr>
            </w:div>
            <w:div w:id="1780484318">
              <w:marLeft w:val="0"/>
              <w:marRight w:val="0"/>
              <w:marTop w:val="0"/>
              <w:marBottom w:val="0"/>
              <w:divBdr>
                <w:top w:val="none" w:sz="0" w:space="0" w:color="auto"/>
                <w:left w:val="none" w:sz="0" w:space="0" w:color="auto"/>
                <w:bottom w:val="none" w:sz="0" w:space="0" w:color="auto"/>
                <w:right w:val="none" w:sz="0" w:space="0" w:color="auto"/>
              </w:divBdr>
            </w:div>
            <w:div w:id="770393870">
              <w:marLeft w:val="0"/>
              <w:marRight w:val="0"/>
              <w:marTop w:val="0"/>
              <w:marBottom w:val="0"/>
              <w:divBdr>
                <w:top w:val="none" w:sz="0" w:space="0" w:color="auto"/>
                <w:left w:val="none" w:sz="0" w:space="0" w:color="auto"/>
                <w:bottom w:val="none" w:sz="0" w:space="0" w:color="auto"/>
                <w:right w:val="none" w:sz="0" w:space="0" w:color="auto"/>
              </w:divBdr>
            </w:div>
            <w:div w:id="2093506332">
              <w:marLeft w:val="0"/>
              <w:marRight w:val="0"/>
              <w:marTop w:val="0"/>
              <w:marBottom w:val="0"/>
              <w:divBdr>
                <w:top w:val="none" w:sz="0" w:space="0" w:color="auto"/>
                <w:left w:val="none" w:sz="0" w:space="0" w:color="auto"/>
                <w:bottom w:val="none" w:sz="0" w:space="0" w:color="auto"/>
                <w:right w:val="none" w:sz="0" w:space="0" w:color="auto"/>
              </w:divBdr>
            </w:div>
            <w:div w:id="1529635641">
              <w:marLeft w:val="0"/>
              <w:marRight w:val="0"/>
              <w:marTop w:val="0"/>
              <w:marBottom w:val="0"/>
              <w:divBdr>
                <w:top w:val="none" w:sz="0" w:space="0" w:color="auto"/>
                <w:left w:val="none" w:sz="0" w:space="0" w:color="auto"/>
                <w:bottom w:val="none" w:sz="0" w:space="0" w:color="auto"/>
                <w:right w:val="none" w:sz="0" w:space="0" w:color="auto"/>
              </w:divBdr>
            </w:div>
            <w:div w:id="903873174">
              <w:marLeft w:val="0"/>
              <w:marRight w:val="0"/>
              <w:marTop w:val="0"/>
              <w:marBottom w:val="0"/>
              <w:divBdr>
                <w:top w:val="none" w:sz="0" w:space="0" w:color="auto"/>
                <w:left w:val="none" w:sz="0" w:space="0" w:color="auto"/>
                <w:bottom w:val="none" w:sz="0" w:space="0" w:color="auto"/>
                <w:right w:val="none" w:sz="0" w:space="0" w:color="auto"/>
              </w:divBdr>
            </w:div>
            <w:div w:id="1180660473">
              <w:marLeft w:val="0"/>
              <w:marRight w:val="0"/>
              <w:marTop w:val="0"/>
              <w:marBottom w:val="0"/>
              <w:divBdr>
                <w:top w:val="none" w:sz="0" w:space="0" w:color="auto"/>
                <w:left w:val="none" w:sz="0" w:space="0" w:color="auto"/>
                <w:bottom w:val="none" w:sz="0" w:space="0" w:color="auto"/>
                <w:right w:val="none" w:sz="0" w:space="0" w:color="auto"/>
              </w:divBdr>
            </w:div>
            <w:div w:id="1567645097">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1343120576">
              <w:marLeft w:val="0"/>
              <w:marRight w:val="0"/>
              <w:marTop w:val="0"/>
              <w:marBottom w:val="0"/>
              <w:divBdr>
                <w:top w:val="none" w:sz="0" w:space="0" w:color="auto"/>
                <w:left w:val="none" w:sz="0" w:space="0" w:color="auto"/>
                <w:bottom w:val="none" w:sz="0" w:space="0" w:color="auto"/>
                <w:right w:val="none" w:sz="0" w:space="0" w:color="auto"/>
              </w:divBdr>
            </w:div>
            <w:div w:id="870386791">
              <w:marLeft w:val="0"/>
              <w:marRight w:val="0"/>
              <w:marTop w:val="0"/>
              <w:marBottom w:val="0"/>
              <w:divBdr>
                <w:top w:val="none" w:sz="0" w:space="0" w:color="auto"/>
                <w:left w:val="none" w:sz="0" w:space="0" w:color="auto"/>
                <w:bottom w:val="none" w:sz="0" w:space="0" w:color="auto"/>
                <w:right w:val="none" w:sz="0" w:space="0" w:color="auto"/>
              </w:divBdr>
            </w:div>
            <w:div w:id="1265841845">
              <w:marLeft w:val="0"/>
              <w:marRight w:val="0"/>
              <w:marTop w:val="0"/>
              <w:marBottom w:val="0"/>
              <w:divBdr>
                <w:top w:val="none" w:sz="0" w:space="0" w:color="auto"/>
                <w:left w:val="none" w:sz="0" w:space="0" w:color="auto"/>
                <w:bottom w:val="none" w:sz="0" w:space="0" w:color="auto"/>
                <w:right w:val="none" w:sz="0" w:space="0" w:color="auto"/>
              </w:divBdr>
            </w:div>
            <w:div w:id="1630279601">
              <w:marLeft w:val="0"/>
              <w:marRight w:val="0"/>
              <w:marTop w:val="0"/>
              <w:marBottom w:val="0"/>
              <w:divBdr>
                <w:top w:val="none" w:sz="0" w:space="0" w:color="auto"/>
                <w:left w:val="none" w:sz="0" w:space="0" w:color="auto"/>
                <w:bottom w:val="none" w:sz="0" w:space="0" w:color="auto"/>
                <w:right w:val="none" w:sz="0" w:space="0" w:color="auto"/>
              </w:divBdr>
            </w:div>
            <w:div w:id="2003660781">
              <w:marLeft w:val="0"/>
              <w:marRight w:val="0"/>
              <w:marTop w:val="0"/>
              <w:marBottom w:val="0"/>
              <w:divBdr>
                <w:top w:val="none" w:sz="0" w:space="0" w:color="auto"/>
                <w:left w:val="none" w:sz="0" w:space="0" w:color="auto"/>
                <w:bottom w:val="none" w:sz="0" w:space="0" w:color="auto"/>
                <w:right w:val="none" w:sz="0" w:space="0" w:color="auto"/>
              </w:divBdr>
            </w:div>
            <w:div w:id="1848205548">
              <w:marLeft w:val="0"/>
              <w:marRight w:val="0"/>
              <w:marTop w:val="0"/>
              <w:marBottom w:val="0"/>
              <w:divBdr>
                <w:top w:val="none" w:sz="0" w:space="0" w:color="auto"/>
                <w:left w:val="none" w:sz="0" w:space="0" w:color="auto"/>
                <w:bottom w:val="none" w:sz="0" w:space="0" w:color="auto"/>
                <w:right w:val="none" w:sz="0" w:space="0" w:color="auto"/>
              </w:divBdr>
            </w:div>
            <w:div w:id="1760328143">
              <w:marLeft w:val="0"/>
              <w:marRight w:val="0"/>
              <w:marTop w:val="0"/>
              <w:marBottom w:val="0"/>
              <w:divBdr>
                <w:top w:val="none" w:sz="0" w:space="0" w:color="auto"/>
                <w:left w:val="none" w:sz="0" w:space="0" w:color="auto"/>
                <w:bottom w:val="none" w:sz="0" w:space="0" w:color="auto"/>
                <w:right w:val="none" w:sz="0" w:space="0" w:color="auto"/>
              </w:divBdr>
            </w:div>
            <w:div w:id="652951946">
              <w:marLeft w:val="0"/>
              <w:marRight w:val="0"/>
              <w:marTop w:val="0"/>
              <w:marBottom w:val="0"/>
              <w:divBdr>
                <w:top w:val="none" w:sz="0" w:space="0" w:color="auto"/>
                <w:left w:val="none" w:sz="0" w:space="0" w:color="auto"/>
                <w:bottom w:val="none" w:sz="0" w:space="0" w:color="auto"/>
                <w:right w:val="none" w:sz="0" w:space="0" w:color="auto"/>
              </w:divBdr>
            </w:div>
            <w:div w:id="1518958410">
              <w:marLeft w:val="0"/>
              <w:marRight w:val="0"/>
              <w:marTop w:val="0"/>
              <w:marBottom w:val="0"/>
              <w:divBdr>
                <w:top w:val="none" w:sz="0" w:space="0" w:color="auto"/>
                <w:left w:val="none" w:sz="0" w:space="0" w:color="auto"/>
                <w:bottom w:val="none" w:sz="0" w:space="0" w:color="auto"/>
                <w:right w:val="none" w:sz="0" w:space="0" w:color="auto"/>
              </w:divBdr>
            </w:div>
            <w:div w:id="2056077520">
              <w:marLeft w:val="0"/>
              <w:marRight w:val="0"/>
              <w:marTop w:val="0"/>
              <w:marBottom w:val="0"/>
              <w:divBdr>
                <w:top w:val="none" w:sz="0" w:space="0" w:color="auto"/>
                <w:left w:val="none" w:sz="0" w:space="0" w:color="auto"/>
                <w:bottom w:val="none" w:sz="0" w:space="0" w:color="auto"/>
                <w:right w:val="none" w:sz="0" w:space="0" w:color="auto"/>
              </w:divBdr>
            </w:div>
            <w:div w:id="2029942050">
              <w:marLeft w:val="0"/>
              <w:marRight w:val="0"/>
              <w:marTop w:val="0"/>
              <w:marBottom w:val="0"/>
              <w:divBdr>
                <w:top w:val="none" w:sz="0" w:space="0" w:color="auto"/>
                <w:left w:val="none" w:sz="0" w:space="0" w:color="auto"/>
                <w:bottom w:val="none" w:sz="0" w:space="0" w:color="auto"/>
                <w:right w:val="none" w:sz="0" w:space="0" w:color="auto"/>
              </w:divBdr>
            </w:div>
            <w:div w:id="1147893910">
              <w:marLeft w:val="0"/>
              <w:marRight w:val="0"/>
              <w:marTop w:val="0"/>
              <w:marBottom w:val="0"/>
              <w:divBdr>
                <w:top w:val="none" w:sz="0" w:space="0" w:color="auto"/>
                <w:left w:val="none" w:sz="0" w:space="0" w:color="auto"/>
                <w:bottom w:val="none" w:sz="0" w:space="0" w:color="auto"/>
                <w:right w:val="none" w:sz="0" w:space="0" w:color="auto"/>
              </w:divBdr>
            </w:div>
            <w:div w:id="1126199856">
              <w:marLeft w:val="0"/>
              <w:marRight w:val="0"/>
              <w:marTop w:val="0"/>
              <w:marBottom w:val="0"/>
              <w:divBdr>
                <w:top w:val="none" w:sz="0" w:space="0" w:color="auto"/>
                <w:left w:val="none" w:sz="0" w:space="0" w:color="auto"/>
                <w:bottom w:val="none" w:sz="0" w:space="0" w:color="auto"/>
                <w:right w:val="none" w:sz="0" w:space="0" w:color="auto"/>
              </w:divBdr>
            </w:div>
            <w:div w:id="1076199015">
              <w:marLeft w:val="0"/>
              <w:marRight w:val="0"/>
              <w:marTop w:val="0"/>
              <w:marBottom w:val="0"/>
              <w:divBdr>
                <w:top w:val="none" w:sz="0" w:space="0" w:color="auto"/>
                <w:left w:val="none" w:sz="0" w:space="0" w:color="auto"/>
                <w:bottom w:val="none" w:sz="0" w:space="0" w:color="auto"/>
                <w:right w:val="none" w:sz="0" w:space="0" w:color="auto"/>
              </w:divBdr>
            </w:div>
            <w:div w:id="1673219787">
              <w:marLeft w:val="0"/>
              <w:marRight w:val="0"/>
              <w:marTop w:val="0"/>
              <w:marBottom w:val="0"/>
              <w:divBdr>
                <w:top w:val="none" w:sz="0" w:space="0" w:color="auto"/>
                <w:left w:val="none" w:sz="0" w:space="0" w:color="auto"/>
                <w:bottom w:val="none" w:sz="0" w:space="0" w:color="auto"/>
                <w:right w:val="none" w:sz="0" w:space="0" w:color="auto"/>
              </w:divBdr>
            </w:div>
            <w:div w:id="1807550019">
              <w:marLeft w:val="0"/>
              <w:marRight w:val="0"/>
              <w:marTop w:val="0"/>
              <w:marBottom w:val="0"/>
              <w:divBdr>
                <w:top w:val="none" w:sz="0" w:space="0" w:color="auto"/>
                <w:left w:val="none" w:sz="0" w:space="0" w:color="auto"/>
                <w:bottom w:val="none" w:sz="0" w:space="0" w:color="auto"/>
                <w:right w:val="none" w:sz="0" w:space="0" w:color="auto"/>
              </w:divBdr>
            </w:div>
            <w:div w:id="1216620618">
              <w:marLeft w:val="0"/>
              <w:marRight w:val="0"/>
              <w:marTop w:val="0"/>
              <w:marBottom w:val="0"/>
              <w:divBdr>
                <w:top w:val="none" w:sz="0" w:space="0" w:color="auto"/>
                <w:left w:val="none" w:sz="0" w:space="0" w:color="auto"/>
                <w:bottom w:val="none" w:sz="0" w:space="0" w:color="auto"/>
                <w:right w:val="none" w:sz="0" w:space="0" w:color="auto"/>
              </w:divBdr>
            </w:div>
            <w:div w:id="789325846">
              <w:marLeft w:val="0"/>
              <w:marRight w:val="0"/>
              <w:marTop w:val="0"/>
              <w:marBottom w:val="0"/>
              <w:divBdr>
                <w:top w:val="none" w:sz="0" w:space="0" w:color="auto"/>
                <w:left w:val="none" w:sz="0" w:space="0" w:color="auto"/>
                <w:bottom w:val="none" w:sz="0" w:space="0" w:color="auto"/>
                <w:right w:val="none" w:sz="0" w:space="0" w:color="auto"/>
              </w:divBdr>
            </w:div>
            <w:div w:id="1802961540">
              <w:marLeft w:val="0"/>
              <w:marRight w:val="0"/>
              <w:marTop w:val="0"/>
              <w:marBottom w:val="0"/>
              <w:divBdr>
                <w:top w:val="none" w:sz="0" w:space="0" w:color="auto"/>
                <w:left w:val="none" w:sz="0" w:space="0" w:color="auto"/>
                <w:bottom w:val="none" w:sz="0" w:space="0" w:color="auto"/>
                <w:right w:val="none" w:sz="0" w:space="0" w:color="auto"/>
              </w:divBdr>
            </w:div>
            <w:div w:id="2035228149">
              <w:marLeft w:val="0"/>
              <w:marRight w:val="0"/>
              <w:marTop w:val="0"/>
              <w:marBottom w:val="0"/>
              <w:divBdr>
                <w:top w:val="none" w:sz="0" w:space="0" w:color="auto"/>
                <w:left w:val="none" w:sz="0" w:space="0" w:color="auto"/>
                <w:bottom w:val="none" w:sz="0" w:space="0" w:color="auto"/>
                <w:right w:val="none" w:sz="0" w:space="0" w:color="auto"/>
              </w:divBdr>
            </w:div>
            <w:div w:id="1382359958">
              <w:marLeft w:val="0"/>
              <w:marRight w:val="0"/>
              <w:marTop w:val="0"/>
              <w:marBottom w:val="0"/>
              <w:divBdr>
                <w:top w:val="none" w:sz="0" w:space="0" w:color="auto"/>
                <w:left w:val="none" w:sz="0" w:space="0" w:color="auto"/>
                <w:bottom w:val="none" w:sz="0" w:space="0" w:color="auto"/>
                <w:right w:val="none" w:sz="0" w:space="0" w:color="auto"/>
              </w:divBdr>
            </w:div>
            <w:div w:id="1053652177">
              <w:marLeft w:val="0"/>
              <w:marRight w:val="0"/>
              <w:marTop w:val="0"/>
              <w:marBottom w:val="0"/>
              <w:divBdr>
                <w:top w:val="none" w:sz="0" w:space="0" w:color="auto"/>
                <w:left w:val="none" w:sz="0" w:space="0" w:color="auto"/>
                <w:bottom w:val="none" w:sz="0" w:space="0" w:color="auto"/>
                <w:right w:val="none" w:sz="0" w:space="0" w:color="auto"/>
              </w:divBdr>
            </w:div>
            <w:div w:id="243952484">
              <w:marLeft w:val="0"/>
              <w:marRight w:val="0"/>
              <w:marTop w:val="0"/>
              <w:marBottom w:val="0"/>
              <w:divBdr>
                <w:top w:val="none" w:sz="0" w:space="0" w:color="auto"/>
                <w:left w:val="none" w:sz="0" w:space="0" w:color="auto"/>
                <w:bottom w:val="none" w:sz="0" w:space="0" w:color="auto"/>
                <w:right w:val="none" w:sz="0" w:space="0" w:color="auto"/>
              </w:divBdr>
            </w:div>
            <w:div w:id="54201185">
              <w:marLeft w:val="0"/>
              <w:marRight w:val="0"/>
              <w:marTop w:val="0"/>
              <w:marBottom w:val="0"/>
              <w:divBdr>
                <w:top w:val="none" w:sz="0" w:space="0" w:color="auto"/>
                <w:left w:val="none" w:sz="0" w:space="0" w:color="auto"/>
                <w:bottom w:val="none" w:sz="0" w:space="0" w:color="auto"/>
                <w:right w:val="none" w:sz="0" w:space="0" w:color="auto"/>
              </w:divBdr>
            </w:div>
            <w:div w:id="191774562">
              <w:marLeft w:val="0"/>
              <w:marRight w:val="0"/>
              <w:marTop w:val="0"/>
              <w:marBottom w:val="0"/>
              <w:divBdr>
                <w:top w:val="none" w:sz="0" w:space="0" w:color="auto"/>
                <w:left w:val="none" w:sz="0" w:space="0" w:color="auto"/>
                <w:bottom w:val="none" w:sz="0" w:space="0" w:color="auto"/>
                <w:right w:val="none" w:sz="0" w:space="0" w:color="auto"/>
              </w:divBdr>
            </w:div>
            <w:div w:id="988434900">
              <w:marLeft w:val="0"/>
              <w:marRight w:val="0"/>
              <w:marTop w:val="0"/>
              <w:marBottom w:val="0"/>
              <w:divBdr>
                <w:top w:val="none" w:sz="0" w:space="0" w:color="auto"/>
                <w:left w:val="none" w:sz="0" w:space="0" w:color="auto"/>
                <w:bottom w:val="none" w:sz="0" w:space="0" w:color="auto"/>
                <w:right w:val="none" w:sz="0" w:space="0" w:color="auto"/>
              </w:divBdr>
            </w:div>
            <w:div w:id="1645233972">
              <w:marLeft w:val="0"/>
              <w:marRight w:val="0"/>
              <w:marTop w:val="0"/>
              <w:marBottom w:val="0"/>
              <w:divBdr>
                <w:top w:val="none" w:sz="0" w:space="0" w:color="auto"/>
                <w:left w:val="none" w:sz="0" w:space="0" w:color="auto"/>
                <w:bottom w:val="none" w:sz="0" w:space="0" w:color="auto"/>
                <w:right w:val="none" w:sz="0" w:space="0" w:color="auto"/>
              </w:divBdr>
            </w:div>
            <w:div w:id="671878094">
              <w:marLeft w:val="0"/>
              <w:marRight w:val="0"/>
              <w:marTop w:val="0"/>
              <w:marBottom w:val="0"/>
              <w:divBdr>
                <w:top w:val="none" w:sz="0" w:space="0" w:color="auto"/>
                <w:left w:val="none" w:sz="0" w:space="0" w:color="auto"/>
                <w:bottom w:val="none" w:sz="0" w:space="0" w:color="auto"/>
                <w:right w:val="none" w:sz="0" w:space="0" w:color="auto"/>
              </w:divBdr>
            </w:div>
            <w:div w:id="1739594444">
              <w:marLeft w:val="0"/>
              <w:marRight w:val="0"/>
              <w:marTop w:val="0"/>
              <w:marBottom w:val="0"/>
              <w:divBdr>
                <w:top w:val="none" w:sz="0" w:space="0" w:color="auto"/>
                <w:left w:val="none" w:sz="0" w:space="0" w:color="auto"/>
                <w:bottom w:val="none" w:sz="0" w:space="0" w:color="auto"/>
                <w:right w:val="none" w:sz="0" w:space="0" w:color="auto"/>
              </w:divBdr>
            </w:div>
            <w:div w:id="310017725">
              <w:marLeft w:val="0"/>
              <w:marRight w:val="0"/>
              <w:marTop w:val="0"/>
              <w:marBottom w:val="0"/>
              <w:divBdr>
                <w:top w:val="none" w:sz="0" w:space="0" w:color="auto"/>
                <w:left w:val="none" w:sz="0" w:space="0" w:color="auto"/>
                <w:bottom w:val="none" w:sz="0" w:space="0" w:color="auto"/>
                <w:right w:val="none" w:sz="0" w:space="0" w:color="auto"/>
              </w:divBdr>
            </w:div>
            <w:div w:id="1358700374">
              <w:marLeft w:val="0"/>
              <w:marRight w:val="0"/>
              <w:marTop w:val="0"/>
              <w:marBottom w:val="0"/>
              <w:divBdr>
                <w:top w:val="none" w:sz="0" w:space="0" w:color="auto"/>
                <w:left w:val="none" w:sz="0" w:space="0" w:color="auto"/>
                <w:bottom w:val="none" w:sz="0" w:space="0" w:color="auto"/>
                <w:right w:val="none" w:sz="0" w:space="0" w:color="auto"/>
              </w:divBdr>
            </w:div>
            <w:div w:id="1215199845">
              <w:marLeft w:val="0"/>
              <w:marRight w:val="0"/>
              <w:marTop w:val="0"/>
              <w:marBottom w:val="0"/>
              <w:divBdr>
                <w:top w:val="none" w:sz="0" w:space="0" w:color="auto"/>
                <w:left w:val="none" w:sz="0" w:space="0" w:color="auto"/>
                <w:bottom w:val="none" w:sz="0" w:space="0" w:color="auto"/>
                <w:right w:val="none" w:sz="0" w:space="0" w:color="auto"/>
              </w:divBdr>
            </w:div>
            <w:div w:id="697008014">
              <w:marLeft w:val="0"/>
              <w:marRight w:val="0"/>
              <w:marTop w:val="0"/>
              <w:marBottom w:val="0"/>
              <w:divBdr>
                <w:top w:val="none" w:sz="0" w:space="0" w:color="auto"/>
                <w:left w:val="none" w:sz="0" w:space="0" w:color="auto"/>
                <w:bottom w:val="none" w:sz="0" w:space="0" w:color="auto"/>
                <w:right w:val="none" w:sz="0" w:space="0" w:color="auto"/>
              </w:divBdr>
            </w:div>
            <w:div w:id="322245058">
              <w:marLeft w:val="0"/>
              <w:marRight w:val="0"/>
              <w:marTop w:val="0"/>
              <w:marBottom w:val="0"/>
              <w:divBdr>
                <w:top w:val="none" w:sz="0" w:space="0" w:color="auto"/>
                <w:left w:val="none" w:sz="0" w:space="0" w:color="auto"/>
                <w:bottom w:val="none" w:sz="0" w:space="0" w:color="auto"/>
                <w:right w:val="none" w:sz="0" w:space="0" w:color="auto"/>
              </w:divBdr>
            </w:div>
            <w:div w:id="1364742550">
              <w:marLeft w:val="0"/>
              <w:marRight w:val="0"/>
              <w:marTop w:val="0"/>
              <w:marBottom w:val="0"/>
              <w:divBdr>
                <w:top w:val="none" w:sz="0" w:space="0" w:color="auto"/>
                <w:left w:val="none" w:sz="0" w:space="0" w:color="auto"/>
                <w:bottom w:val="none" w:sz="0" w:space="0" w:color="auto"/>
                <w:right w:val="none" w:sz="0" w:space="0" w:color="auto"/>
              </w:divBdr>
            </w:div>
            <w:div w:id="301735906">
              <w:marLeft w:val="0"/>
              <w:marRight w:val="0"/>
              <w:marTop w:val="0"/>
              <w:marBottom w:val="0"/>
              <w:divBdr>
                <w:top w:val="none" w:sz="0" w:space="0" w:color="auto"/>
                <w:left w:val="none" w:sz="0" w:space="0" w:color="auto"/>
                <w:bottom w:val="none" w:sz="0" w:space="0" w:color="auto"/>
                <w:right w:val="none" w:sz="0" w:space="0" w:color="auto"/>
              </w:divBdr>
            </w:div>
            <w:div w:id="826245036">
              <w:marLeft w:val="0"/>
              <w:marRight w:val="0"/>
              <w:marTop w:val="0"/>
              <w:marBottom w:val="0"/>
              <w:divBdr>
                <w:top w:val="none" w:sz="0" w:space="0" w:color="auto"/>
                <w:left w:val="none" w:sz="0" w:space="0" w:color="auto"/>
                <w:bottom w:val="none" w:sz="0" w:space="0" w:color="auto"/>
                <w:right w:val="none" w:sz="0" w:space="0" w:color="auto"/>
              </w:divBdr>
            </w:div>
            <w:div w:id="381174261">
              <w:marLeft w:val="0"/>
              <w:marRight w:val="0"/>
              <w:marTop w:val="0"/>
              <w:marBottom w:val="0"/>
              <w:divBdr>
                <w:top w:val="none" w:sz="0" w:space="0" w:color="auto"/>
                <w:left w:val="none" w:sz="0" w:space="0" w:color="auto"/>
                <w:bottom w:val="none" w:sz="0" w:space="0" w:color="auto"/>
                <w:right w:val="none" w:sz="0" w:space="0" w:color="auto"/>
              </w:divBdr>
            </w:div>
            <w:div w:id="29115645">
              <w:marLeft w:val="0"/>
              <w:marRight w:val="0"/>
              <w:marTop w:val="0"/>
              <w:marBottom w:val="0"/>
              <w:divBdr>
                <w:top w:val="none" w:sz="0" w:space="0" w:color="auto"/>
                <w:left w:val="none" w:sz="0" w:space="0" w:color="auto"/>
                <w:bottom w:val="none" w:sz="0" w:space="0" w:color="auto"/>
                <w:right w:val="none" w:sz="0" w:space="0" w:color="auto"/>
              </w:divBdr>
            </w:div>
            <w:div w:id="672269273">
              <w:marLeft w:val="0"/>
              <w:marRight w:val="0"/>
              <w:marTop w:val="0"/>
              <w:marBottom w:val="0"/>
              <w:divBdr>
                <w:top w:val="none" w:sz="0" w:space="0" w:color="auto"/>
                <w:left w:val="none" w:sz="0" w:space="0" w:color="auto"/>
                <w:bottom w:val="none" w:sz="0" w:space="0" w:color="auto"/>
                <w:right w:val="none" w:sz="0" w:space="0" w:color="auto"/>
              </w:divBdr>
            </w:div>
            <w:div w:id="727917544">
              <w:marLeft w:val="0"/>
              <w:marRight w:val="0"/>
              <w:marTop w:val="0"/>
              <w:marBottom w:val="0"/>
              <w:divBdr>
                <w:top w:val="none" w:sz="0" w:space="0" w:color="auto"/>
                <w:left w:val="none" w:sz="0" w:space="0" w:color="auto"/>
                <w:bottom w:val="none" w:sz="0" w:space="0" w:color="auto"/>
                <w:right w:val="none" w:sz="0" w:space="0" w:color="auto"/>
              </w:divBdr>
            </w:div>
            <w:div w:id="421075238">
              <w:marLeft w:val="0"/>
              <w:marRight w:val="0"/>
              <w:marTop w:val="0"/>
              <w:marBottom w:val="0"/>
              <w:divBdr>
                <w:top w:val="none" w:sz="0" w:space="0" w:color="auto"/>
                <w:left w:val="none" w:sz="0" w:space="0" w:color="auto"/>
                <w:bottom w:val="none" w:sz="0" w:space="0" w:color="auto"/>
                <w:right w:val="none" w:sz="0" w:space="0" w:color="auto"/>
              </w:divBdr>
            </w:div>
            <w:div w:id="1138380397">
              <w:marLeft w:val="0"/>
              <w:marRight w:val="0"/>
              <w:marTop w:val="0"/>
              <w:marBottom w:val="0"/>
              <w:divBdr>
                <w:top w:val="none" w:sz="0" w:space="0" w:color="auto"/>
                <w:left w:val="none" w:sz="0" w:space="0" w:color="auto"/>
                <w:bottom w:val="none" w:sz="0" w:space="0" w:color="auto"/>
                <w:right w:val="none" w:sz="0" w:space="0" w:color="auto"/>
              </w:divBdr>
            </w:div>
            <w:div w:id="1198277182">
              <w:marLeft w:val="0"/>
              <w:marRight w:val="0"/>
              <w:marTop w:val="0"/>
              <w:marBottom w:val="0"/>
              <w:divBdr>
                <w:top w:val="none" w:sz="0" w:space="0" w:color="auto"/>
                <w:left w:val="none" w:sz="0" w:space="0" w:color="auto"/>
                <w:bottom w:val="none" w:sz="0" w:space="0" w:color="auto"/>
                <w:right w:val="none" w:sz="0" w:space="0" w:color="auto"/>
              </w:divBdr>
            </w:div>
            <w:div w:id="1502502679">
              <w:marLeft w:val="0"/>
              <w:marRight w:val="0"/>
              <w:marTop w:val="0"/>
              <w:marBottom w:val="0"/>
              <w:divBdr>
                <w:top w:val="none" w:sz="0" w:space="0" w:color="auto"/>
                <w:left w:val="none" w:sz="0" w:space="0" w:color="auto"/>
                <w:bottom w:val="none" w:sz="0" w:space="0" w:color="auto"/>
                <w:right w:val="none" w:sz="0" w:space="0" w:color="auto"/>
              </w:divBdr>
            </w:div>
            <w:div w:id="498276144">
              <w:marLeft w:val="0"/>
              <w:marRight w:val="0"/>
              <w:marTop w:val="0"/>
              <w:marBottom w:val="0"/>
              <w:divBdr>
                <w:top w:val="none" w:sz="0" w:space="0" w:color="auto"/>
                <w:left w:val="none" w:sz="0" w:space="0" w:color="auto"/>
                <w:bottom w:val="none" w:sz="0" w:space="0" w:color="auto"/>
                <w:right w:val="none" w:sz="0" w:space="0" w:color="auto"/>
              </w:divBdr>
            </w:div>
            <w:div w:id="730810751">
              <w:marLeft w:val="0"/>
              <w:marRight w:val="0"/>
              <w:marTop w:val="0"/>
              <w:marBottom w:val="0"/>
              <w:divBdr>
                <w:top w:val="none" w:sz="0" w:space="0" w:color="auto"/>
                <w:left w:val="none" w:sz="0" w:space="0" w:color="auto"/>
                <w:bottom w:val="none" w:sz="0" w:space="0" w:color="auto"/>
                <w:right w:val="none" w:sz="0" w:space="0" w:color="auto"/>
              </w:divBdr>
            </w:div>
            <w:div w:id="589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302">
      <w:bodyDiv w:val="1"/>
      <w:marLeft w:val="0"/>
      <w:marRight w:val="0"/>
      <w:marTop w:val="0"/>
      <w:marBottom w:val="0"/>
      <w:divBdr>
        <w:top w:val="none" w:sz="0" w:space="0" w:color="auto"/>
        <w:left w:val="none" w:sz="0" w:space="0" w:color="auto"/>
        <w:bottom w:val="none" w:sz="0" w:space="0" w:color="auto"/>
        <w:right w:val="none" w:sz="0" w:space="0" w:color="auto"/>
      </w:divBdr>
      <w:divsChild>
        <w:div w:id="1375815838">
          <w:marLeft w:val="0"/>
          <w:marRight w:val="0"/>
          <w:marTop w:val="0"/>
          <w:marBottom w:val="0"/>
          <w:divBdr>
            <w:top w:val="none" w:sz="0" w:space="0" w:color="auto"/>
            <w:left w:val="none" w:sz="0" w:space="0" w:color="auto"/>
            <w:bottom w:val="none" w:sz="0" w:space="0" w:color="auto"/>
            <w:right w:val="none" w:sz="0" w:space="0" w:color="auto"/>
          </w:divBdr>
          <w:divsChild>
            <w:div w:id="1494838590">
              <w:marLeft w:val="0"/>
              <w:marRight w:val="0"/>
              <w:marTop w:val="0"/>
              <w:marBottom w:val="0"/>
              <w:divBdr>
                <w:top w:val="none" w:sz="0" w:space="0" w:color="auto"/>
                <w:left w:val="none" w:sz="0" w:space="0" w:color="auto"/>
                <w:bottom w:val="none" w:sz="0" w:space="0" w:color="auto"/>
                <w:right w:val="none" w:sz="0" w:space="0" w:color="auto"/>
              </w:divBdr>
            </w:div>
            <w:div w:id="340622975">
              <w:marLeft w:val="0"/>
              <w:marRight w:val="0"/>
              <w:marTop w:val="0"/>
              <w:marBottom w:val="0"/>
              <w:divBdr>
                <w:top w:val="none" w:sz="0" w:space="0" w:color="auto"/>
                <w:left w:val="none" w:sz="0" w:space="0" w:color="auto"/>
                <w:bottom w:val="none" w:sz="0" w:space="0" w:color="auto"/>
                <w:right w:val="none" w:sz="0" w:space="0" w:color="auto"/>
              </w:divBdr>
            </w:div>
            <w:div w:id="2109503725">
              <w:marLeft w:val="0"/>
              <w:marRight w:val="0"/>
              <w:marTop w:val="0"/>
              <w:marBottom w:val="0"/>
              <w:divBdr>
                <w:top w:val="none" w:sz="0" w:space="0" w:color="auto"/>
                <w:left w:val="none" w:sz="0" w:space="0" w:color="auto"/>
                <w:bottom w:val="none" w:sz="0" w:space="0" w:color="auto"/>
                <w:right w:val="none" w:sz="0" w:space="0" w:color="auto"/>
              </w:divBdr>
            </w:div>
            <w:div w:id="1078208253">
              <w:marLeft w:val="0"/>
              <w:marRight w:val="0"/>
              <w:marTop w:val="0"/>
              <w:marBottom w:val="0"/>
              <w:divBdr>
                <w:top w:val="none" w:sz="0" w:space="0" w:color="auto"/>
                <w:left w:val="none" w:sz="0" w:space="0" w:color="auto"/>
                <w:bottom w:val="none" w:sz="0" w:space="0" w:color="auto"/>
                <w:right w:val="none" w:sz="0" w:space="0" w:color="auto"/>
              </w:divBdr>
            </w:div>
            <w:div w:id="1336962088">
              <w:marLeft w:val="0"/>
              <w:marRight w:val="0"/>
              <w:marTop w:val="0"/>
              <w:marBottom w:val="0"/>
              <w:divBdr>
                <w:top w:val="none" w:sz="0" w:space="0" w:color="auto"/>
                <w:left w:val="none" w:sz="0" w:space="0" w:color="auto"/>
                <w:bottom w:val="none" w:sz="0" w:space="0" w:color="auto"/>
                <w:right w:val="none" w:sz="0" w:space="0" w:color="auto"/>
              </w:divBdr>
            </w:div>
            <w:div w:id="1644889276">
              <w:marLeft w:val="0"/>
              <w:marRight w:val="0"/>
              <w:marTop w:val="0"/>
              <w:marBottom w:val="0"/>
              <w:divBdr>
                <w:top w:val="none" w:sz="0" w:space="0" w:color="auto"/>
                <w:left w:val="none" w:sz="0" w:space="0" w:color="auto"/>
                <w:bottom w:val="none" w:sz="0" w:space="0" w:color="auto"/>
                <w:right w:val="none" w:sz="0" w:space="0" w:color="auto"/>
              </w:divBdr>
            </w:div>
            <w:div w:id="794376045">
              <w:marLeft w:val="0"/>
              <w:marRight w:val="0"/>
              <w:marTop w:val="0"/>
              <w:marBottom w:val="0"/>
              <w:divBdr>
                <w:top w:val="none" w:sz="0" w:space="0" w:color="auto"/>
                <w:left w:val="none" w:sz="0" w:space="0" w:color="auto"/>
                <w:bottom w:val="none" w:sz="0" w:space="0" w:color="auto"/>
                <w:right w:val="none" w:sz="0" w:space="0" w:color="auto"/>
              </w:divBdr>
            </w:div>
            <w:div w:id="1934048521">
              <w:marLeft w:val="0"/>
              <w:marRight w:val="0"/>
              <w:marTop w:val="0"/>
              <w:marBottom w:val="0"/>
              <w:divBdr>
                <w:top w:val="none" w:sz="0" w:space="0" w:color="auto"/>
                <w:left w:val="none" w:sz="0" w:space="0" w:color="auto"/>
                <w:bottom w:val="none" w:sz="0" w:space="0" w:color="auto"/>
                <w:right w:val="none" w:sz="0" w:space="0" w:color="auto"/>
              </w:divBdr>
            </w:div>
            <w:div w:id="257636097">
              <w:marLeft w:val="0"/>
              <w:marRight w:val="0"/>
              <w:marTop w:val="0"/>
              <w:marBottom w:val="0"/>
              <w:divBdr>
                <w:top w:val="none" w:sz="0" w:space="0" w:color="auto"/>
                <w:left w:val="none" w:sz="0" w:space="0" w:color="auto"/>
                <w:bottom w:val="none" w:sz="0" w:space="0" w:color="auto"/>
                <w:right w:val="none" w:sz="0" w:space="0" w:color="auto"/>
              </w:divBdr>
            </w:div>
            <w:div w:id="872576397">
              <w:marLeft w:val="0"/>
              <w:marRight w:val="0"/>
              <w:marTop w:val="0"/>
              <w:marBottom w:val="0"/>
              <w:divBdr>
                <w:top w:val="none" w:sz="0" w:space="0" w:color="auto"/>
                <w:left w:val="none" w:sz="0" w:space="0" w:color="auto"/>
                <w:bottom w:val="none" w:sz="0" w:space="0" w:color="auto"/>
                <w:right w:val="none" w:sz="0" w:space="0" w:color="auto"/>
              </w:divBdr>
            </w:div>
            <w:div w:id="1559121673">
              <w:marLeft w:val="0"/>
              <w:marRight w:val="0"/>
              <w:marTop w:val="0"/>
              <w:marBottom w:val="0"/>
              <w:divBdr>
                <w:top w:val="none" w:sz="0" w:space="0" w:color="auto"/>
                <w:left w:val="none" w:sz="0" w:space="0" w:color="auto"/>
                <w:bottom w:val="none" w:sz="0" w:space="0" w:color="auto"/>
                <w:right w:val="none" w:sz="0" w:space="0" w:color="auto"/>
              </w:divBdr>
            </w:div>
            <w:div w:id="864830180">
              <w:marLeft w:val="0"/>
              <w:marRight w:val="0"/>
              <w:marTop w:val="0"/>
              <w:marBottom w:val="0"/>
              <w:divBdr>
                <w:top w:val="none" w:sz="0" w:space="0" w:color="auto"/>
                <w:left w:val="none" w:sz="0" w:space="0" w:color="auto"/>
                <w:bottom w:val="none" w:sz="0" w:space="0" w:color="auto"/>
                <w:right w:val="none" w:sz="0" w:space="0" w:color="auto"/>
              </w:divBdr>
            </w:div>
            <w:div w:id="1177040559">
              <w:marLeft w:val="0"/>
              <w:marRight w:val="0"/>
              <w:marTop w:val="0"/>
              <w:marBottom w:val="0"/>
              <w:divBdr>
                <w:top w:val="none" w:sz="0" w:space="0" w:color="auto"/>
                <w:left w:val="none" w:sz="0" w:space="0" w:color="auto"/>
                <w:bottom w:val="none" w:sz="0" w:space="0" w:color="auto"/>
                <w:right w:val="none" w:sz="0" w:space="0" w:color="auto"/>
              </w:divBdr>
            </w:div>
            <w:div w:id="2048025039">
              <w:marLeft w:val="0"/>
              <w:marRight w:val="0"/>
              <w:marTop w:val="0"/>
              <w:marBottom w:val="0"/>
              <w:divBdr>
                <w:top w:val="none" w:sz="0" w:space="0" w:color="auto"/>
                <w:left w:val="none" w:sz="0" w:space="0" w:color="auto"/>
                <w:bottom w:val="none" w:sz="0" w:space="0" w:color="auto"/>
                <w:right w:val="none" w:sz="0" w:space="0" w:color="auto"/>
              </w:divBdr>
            </w:div>
            <w:div w:id="1571882986">
              <w:marLeft w:val="0"/>
              <w:marRight w:val="0"/>
              <w:marTop w:val="0"/>
              <w:marBottom w:val="0"/>
              <w:divBdr>
                <w:top w:val="none" w:sz="0" w:space="0" w:color="auto"/>
                <w:left w:val="none" w:sz="0" w:space="0" w:color="auto"/>
                <w:bottom w:val="none" w:sz="0" w:space="0" w:color="auto"/>
                <w:right w:val="none" w:sz="0" w:space="0" w:color="auto"/>
              </w:divBdr>
            </w:div>
            <w:div w:id="920717885">
              <w:marLeft w:val="0"/>
              <w:marRight w:val="0"/>
              <w:marTop w:val="0"/>
              <w:marBottom w:val="0"/>
              <w:divBdr>
                <w:top w:val="none" w:sz="0" w:space="0" w:color="auto"/>
                <w:left w:val="none" w:sz="0" w:space="0" w:color="auto"/>
                <w:bottom w:val="none" w:sz="0" w:space="0" w:color="auto"/>
                <w:right w:val="none" w:sz="0" w:space="0" w:color="auto"/>
              </w:divBdr>
            </w:div>
            <w:div w:id="1221402876">
              <w:marLeft w:val="0"/>
              <w:marRight w:val="0"/>
              <w:marTop w:val="0"/>
              <w:marBottom w:val="0"/>
              <w:divBdr>
                <w:top w:val="none" w:sz="0" w:space="0" w:color="auto"/>
                <w:left w:val="none" w:sz="0" w:space="0" w:color="auto"/>
                <w:bottom w:val="none" w:sz="0" w:space="0" w:color="auto"/>
                <w:right w:val="none" w:sz="0" w:space="0" w:color="auto"/>
              </w:divBdr>
            </w:div>
            <w:div w:id="2073845153">
              <w:marLeft w:val="0"/>
              <w:marRight w:val="0"/>
              <w:marTop w:val="0"/>
              <w:marBottom w:val="0"/>
              <w:divBdr>
                <w:top w:val="none" w:sz="0" w:space="0" w:color="auto"/>
                <w:left w:val="none" w:sz="0" w:space="0" w:color="auto"/>
                <w:bottom w:val="none" w:sz="0" w:space="0" w:color="auto"/>
                <w:right w:val="none" w:sz="0" w:space="0" w:color="auto"/>
              </w:divBdr>
            </w:div>
            <w:div w:id="532350045">
              <w:marLeft w:val="0"/>
              <w:marRight w:val="0"/>
              <w:marTop w:val="0"/>
              <w:marBottom w:val="0"/>
              <w:divBdr>
                <w:top w:val="none" w:sz="0" w:space="0" w:color="auto"/>
                <w:left w:val="none" w:sz="0" w:space="0" w:color="auto"/>
                <w:bottom w:val="none" w:sz="0" w:space="0" w:color="auto"/>
                <w:right w:val="none" w:sz="0" w:space="0" w:color="auto"/>
              </w:divBdr>
            </w:div>
            <w:div w:id="2129624317">
              <w:marLeft w:val="0"/>
              <w:marRight w:val="0"/>
              <w:marTop w:val="0"/>
              <w:marBottom w:val="0"/>
              <w:divBdr>
                <w:top w:val="none" w:sz="0" w:space="0" w:color="auto"/>
                <w:left w:val="none" w:sz="0" w:space="0" w:color="auto"/>
                <w:bottom w:val="none" w:sz="0" w:space="0" w:color="auto"/>
                <w:right w:val="none" w:sz="0" w:space="0" w:color="auto"/>
              </w:divBdr>
            </w:div>
            <w:div w:id="499199199">
              <w:marLeft w:val="0"/>
              <w:marRight w:val="0"/>
              <w:marTop w:val="0"/>
              <w:marBottom w:val="0"/>
              <w:divBdr>
                <w:top w:val="none" w:sz="0" w:space="0" w:color="auto"/>
                <w:left w:val="none" w:sz="0" w:space="0" w:color="auto"/>
                <w:bottom w:val="none" w:sz="0" w:space="0" w:color="auto"/>
                <w:right w:val="none" w:sz="0" w:space="0" w:color="auto"/>
              </w:divBdr>
            </w:div>
            <w:div w:id="1980571178">
              <w:marLeft w:val="0"/>
              <w:marRight w:val="0"/>
              <w:marTop w:val="0"/>
              <w:marBottom w:val="0"/>
              <w:divBdr>
                <w:top w:val="none" w:sz="0" w:space="0" w:color="auto"/>
                <w:left w:val="none" w:sz="0" w:space="0" w:color="auto"/>
                <w:bottom w:val="none" w:sz="0" w:space="0" w:color="auto"/>
                <w:right w:val="none" w:sz="0" w:space="0" w:color="auto"/>
              </w:divBdr>
            </w:div>
            <w:div w:id="1219971537">
              <w:marLeft w:val="0"/>
              <w:marRight w:val="0"/>
              <w:marTop w:val="0"/>
              <w:marBottom w:val="0"/>
              <w:divBdr>
                <w:top w:val="none" w:sz="0" w:space="0" w:color="auto"/>
                <w:left w:val="none" w:sz="0" w:space="0" w:color="auto"/>
                <w:bottom w:val="none" w:sz="0" w:space="0" w:color="auto"/>
                <w:right w:val="none" w:sz="0" w:space="0" w:color="auto"/>
              </w:divBdr>
            </w:div>
            <w:div w:id="1973903383">
              <w:marLeft w:val="0"/>
              <w:marRight w:val="0"/>
              <w:marTop w:val="0"/>
              <w:marBottom w:val="0"/>
              <w:divBdr>
                <w:top w:val="none" w:sz="0" w:space="0" w:color="auto"/>
                <w:left w:val="none" w:sz="0" w:space="0" w:color="auto"/>
                <w:bottom w:val="none" w:sz="0" w:space="0" w:color="auto"/>
                <w:right w:val="none" w:sz="0" w:space="0" w:color="auto"/>
              </w:divBdr>
            </w:div>
            <w:div w:id="1957830018">
              <w:marLeft w:val="0"/>
              <w:marRight w:val="0"/>
              <w:marTop w:val="0"/>
              <w:marBottom w:val="0"/>
              <w:divBdr>
                <w:top w:val="none" w:sz="0" w:space="0" w:color="auto"/>
                <w:left w:val="none" w:sz="0" w:space="0" w:color="auto"/>
                <w:bottom w:val="none" w:sz="0" w:space="0" w:color="auto"/>
                <w:right w:val="none" w:sz="0" w:space="0" w:color="auto"/>
              </w:divBdr>
            </w:div>
            <w:div w:id="309406039">
              <w:marLeft w:val="0"/>
              <w:marRight w:val="0"/>
              <w:marTop w:val="0"/>
              <w:marBottom w:val="0"/>
              <w:divBdr>
                <w:top w:val="none" w:sz="0" w:space="0" w:color="auto"/>
                <w:left w:val="none" w:sz="0" w:space="0" w:color="auto"/>
                <w:bottom w:val="none" w:sz="0" w:space="0" w:color="auto"/>
                <w:right w:val="none" w:sz="0" w:space="0" w:color="auto"/>
              </w:divBdr>
            </w:div>
            <w:div w:id="19093683">
              <w:marLeft w:val="0"/>
              <w:marRight w:val="0"/>
              <w:marTop w:val="0"/>
              <w:marBottom w:val="0"/>
              <w:divBdr>
                <w:top w:val="none" w:sz="0" w:space="0" w:color="auto"/>
                <w:left w:val="none" w:sz="0" w:space="0" w:color="auto"/>
                <w:bottom w:val="none" w:sz="0" w:space="0" w:color="auto"/>
                <w:right w:val="none" w:sz="0" w:space="0" w:color="auto"/>
              </w:divBdr>
            </w:div>
            <w:div w:id="1540048115">
              <w:marLeft w:val="0"/>
              <w:marRight w:val="0"/>
              <w:marTop w:val="0"/>
              <w:marBottom w:val="0"/>
              <w:divBdr>
                <w:top w:val="none" w:sz="0" w:space="0" w:color="auto"/>
                <w:left w:val="none" w:sz="0" w:space="0" w:color="auto"/>
                <w:bottom w:val="none" w:sz="0" w:space="0" w:color="auto"/>
                <w:right w:val="none" w:sz="0" w:space="0" w:color="auto"/>
              </w:divBdr>
            </w:div>
            <w:div w:id="1014527267">
              <w:marLeft w:val="0"/>
              <w:marRight w:val="0"/>
              <w:marTop w:val="0"/>
              <w:marBottom w:val="0"/>
              <w:divBdr>
                <w:top w:val="none" w:sz="0" w:space="0" w:color="auto"/>
                <w:left w:val="none" w:sz="0" w:space="0" w:color="auto"/>
                <w:bottom w:val="none" w:sz="0" w:space="0" w:color="auto"/>
                <w:right w:val="none" w:sz="0" w:space="0" w:color="auto"/>
              </w:divBdr>
            </w:div>
            <w:div w:id="1655067777">
              <w:marLeft w:val="0"/>
              <w:marRight w:val="0"/>
              <w:marTop w:val="0"/>
              <w:marBottom w:val="0"/>
              <w:divBdr>
                <w:top w:val="none" w:sz="0" w:space="0" w:color="auto"/>
                <w:left w:val="none" w:sz="0" w:space="0" w:color="auto"/>
                <w:bottom w:val="none" w:sz="0" w:space="0" w:color="auto"/>
                <w:right w:val="none" w:sz="0" w:space="0" w:color="auto"/>
              </w:divBdr>
            </w:div>
            <w:div w:id="175770474">
              <w:marLeft w:val="0"/>
              <w:marRight w:val="0"/>
              <w:marTop w:val="0"/>
              <w:marBottom w:val="0"/>
              <w:divBdr>
                <w:top w:val="none" w:sz="0" w:space="0" w:color="auto"/>
                <w:left w:val="none" w:sz="0" w:space="0" w:color="auto"/>
                <w:bottom w:val="none" w:sz="0" w:space="0" w:color="auto"/>
                <w:right w:val="none" w:sz="0" w:space="0" w:color="auto"/>
              </w:divBdr>
            </w:div>
            <w:div w:id="1843272594">
              <w:marLeft w:val="0"/>
              <w:marRight w:val="0"/>
              <w:marTop w:val="0"/>
              <w:marBottom w:val="0"/>
              <w:divBdr>
                <w:top w:val="none" w:sz="0" w:space="0" w:color="auto"/>
                <w:left w:val="none" w:sz="0" w:space="0" w:color="auto"/>
                <w:bottom w:val="none" w:sz="0" w:space="0" w:color="auto"/>
                <w:right w:val="none" w:sz="0" w:space="0" w:color="auto"/>
              </w:divBdr>
            </w:div>
            <w:div w:id="118725732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 w:id="680354979">
              <w:marLeft w:val="0"/>
              <w:marRight w:val="0"/>
              <w:marTop w:val="0"/>
              <w:marBottom w:val="0"/>
              <w:divBdr>
                <w:top w:val="none" w:sz="0" w:space="0" w:color="auto"/>
                <w:left w:val="none" w:sz="0" w:space="0" w:color="auto"/>
                <w:bottom w:val="none" w:sz="0" w:space="0" w:color="auto"/>
                <w:right w:val="none" w:sz="0" w:space="0" w:color="auto"/>
              </w:divBdr>
            </w:div>
            <w:div w:id="1830437899">
              <w:marLeft w:val="0"/>
              <w:marRight w:val="0"/>
              <w:marTop w:val="0"/>
              <w:marBottom w:val="0"/>
              <w:divBdr>
                <w:top w:val="none" w:sz="0" w:space="0" w:color="auto"/>
                <w:left w:val="none" w:sz="0" w:space="0" w:color="auto"/>
                <w:bottom w:val="none" w:sz="0" w:space="0" w:color="auto"/>
                <w:right w:val="none" w:sz="0" w:space="0" w:color="auto"/>
              </w:divBdr>
            </w:div>
            <w:div w:id="1905020229">
              <w:marLeft w:val="0"/>
              <w:marRight w:val="0"/>
              <w:marTop w:val="0"/>
              <w:marBottom w:val="0"/>
              <w:divBdr>
                <w:top w:val="none" w:sz="0" w:space="0" w:color="auto"/>
                <w:left w:val="none" w:sz="0" w:space="0" w:color="auto"/>
                <w:bottom w:val="none" w:sz="0" w:space="0" w:color="auto"/>
                <w:right w:val="none" w:sz="0" w:space="0" w:color="auto"/>
              </w:divBdr>
            </w:div>
            <w:div w:id="1925065776">
              <w:marLeft w:val="0"/>
              <w:marRight w:val="0"/>
              <w:marTop w:val="0"/>
              <w:marBottom w:val="0"/>
              <w:divBdr>
                <w:top w:val="none" w:sz="0" w:space="0" w:color="auto"/>
                <w:left w:val="none" w:sz="0" w:space="0" w:color="auto"/>
                <w:bottom w:val="none" w:sz="0" w:space="0" w:color="auto"/>
                <w:right w:val="none" w:sz="0" w:space="0" w:color="auto"/>
              </w:divBdr>
            </w:div>
            <w:div w:id="1148782052">
              <w:marLeft w:val="0"/>
              <w:marRight w:val="0"/>
              <w:marTop w:val="0"/>
              <w:marBottom w:val="0"/>
              <w:divBdr>
                <w:top w:val="none" w:sz="0" w:space="0" w:color="auto"/>
                <w:left w:val="none" w:sz="0" w:space="0" w:color="auto"/>
                <w:bottom w:val="none" w:sz="0" w:space="0" w:color="auto"/>
                <w:right w:val="none" w:sz="0" w:space="0" w:color="auto"/>
              </w:divBdr>
            </w:div>
            <w:div w:id="381565756">
              <w:marLeft w:val="0"/>
              <w:marRight w:val="0"/>
              <w:marTop w:val="0"/>
              <w:marBottom w:val="0"/>
              <w:divBdr>
                <w:top w:val="none" w:sz="0" w:space="0" w:color="auto"/>
                <w:left w:val="none" w:sz="0" w:space="0" w:color="auto"/>
                <w:bottom w:val="none" w:sz="0" w:space="0" w:color="auto"/>
                <w:right w:val="none" w:sz="0" w:space="0" w:color="auto"/>
              </w:divBdr>
            </w:div>
            <w:div w:id="80758419">
              <w:marLeft w:val="0"/>
              <w:marRight w:val="0"/>
              <w:marTop w:val="0"/>
              <w:marBottom w:val="0"/>
              <w:divBdr>
                <w:top w:val="none" w:sz="0" w:space="0" w:color="auto"/>
                <w:left w:val="none" w:sz="0" w:space="0" w:color="auto"/>
                <w:bottom w:val="none" w:sz="0" w:space="0" w:color="auto"/>
                <w:right w:val="none" w:sz="0" w:space="0" w:color="auto"/>
              </w:divBdr>
            </w:div>
            <w:div w:id="65687228">
              <w:marLeft w:val="0"/>
              <w:marRight w:val="0"/>
              <w:marTop w:val="0"/>
              <w:marBottom w:val="0"/>
              <w:divBdr>
                <w:top w:val="none" w:sz="0" w:space="0" w:color="auto"/>
                <w:left w:val="none" w:sz="0" w:space="0" w:color="auto"/>
                <w:bottom w:val="none" w:sz="0" w:space="0" w:color="auto"/>
                <w:right w:val="none" w:sz="0" w:space="0" w:color="auto"/>
              </w:divBdr>
            </w:div>
            <w:div w:id="352387975">
              <w:marLeft w:val="0"/>
              <w:marRight w:val="0"/>
              <w:marTop w:val="0"/>
              <w:marBottom w:val="0"/>
              <w:divBdr>
                <w:top w:val="none" w:sz="0" w:space="0" w:color="auto"/>
                <w:left w:val="none" w:sz="0" w:space="0" w:color="auto"/>
                <w:bottom w:val="none" w:sz="0" w:space="0" w:color="auto"/>
                <w:right w:val="none" w:sz="0" w:space="0" w:color="auto"/>
              </w:divBdr>
            </w:div>
            <w:div w:id="1733115761">
              <w:marLeft w:val="0"/>
              <w:marRight w:val="0"/>
              <w:marTop w:val="0"/>
              <w:marBottom w:val="0"/>
              <w:divBdr>
                <w:top w:val="none" w:sz="0" w:space="0" w:color="auto"/>
                <w:left w:val="none" w:sz="0" w:space="0" w:color="auto"/>
                <w:bottom w:val="none" w:sz="0" w:space="0" w:color="auto"/>
                <w:right w:val="none" w:sz="0" w:space="0" w:color="auto"/>
              </w:divBdr>
            </w:div>
            <w:div w:id="1753505354">
              <w:marLeft w:val="0"/>
              <w:marRight w:val="0"/>
              <w:marTop w:val="0"/>
              <w:marBottom w:val="0"/>
              <w:divBdr>
                <w:top w:val="none" w:sz="0" w:space="0" w:color="auto"/>
                <w:left w:val="none" w:sz="0" w:space="0" w:color="auto"/>
                <w:bottom w:val="none" w:sz="0" w:space="0" w:color="auto"/>
                <w:right w:val="none" w:sz="0" w:space="0" w:color="auto"/>
              </w:divBdr>
            </w:div>
            <w:div w:id="1555040952">
              <w:marLeft w:val="0"/>
              <w:marRight w:val="0"/>
              <w:marTop w:val="0"/>
              <w:marBottom w:val="0"/>
              <w:divBdr>
                <w:top w:val="none" w:sz="0" w:space="0" w:color="auto"/>
                <w:left w:val="none" w:sz="0" w:space="0" w:color="auto"/>
                <w:bottom w:val="none" w:sz="0" w:space="0" w:color="auto"/>
                <w:right w:val="none" w:sz="0" w:space="0" w:color="auto"/>
              </w:divBdr>
            </w:div>
            <w:div w:id="1159542326">
              <w:marLeft w:val="0"/>
              <w:marRight w:val="0"/>
              <w:marTop w:val="0"/>
              <w:marBottom w:val="0"/>
              <w:divBdr>
                <w:top w:val="none" w:sz="0" w:space="0" w:color="auto"/>
                <w:left w:val="none" w:sz="0" w:space="0" w:color="auto"/>
                <w:bottom w:val="none" w:sz="0" w:space="0" w:color="auto"/>
                <w:right w:val="none" w:sz="0" w:space="0" w:color="auto"/>
              </w:divBdr>
            </w:div>
            <w:div w:id="1435245636">
              <w:marLeft w:val="0"/>
              <w:marRight w:val="0"/>
              <w:marTop w:val="0"/>
              <w:marBottom w:val="0"/>
              <w:divBdr>
                <w:top w:val="none" w:sz="0" w:space="0" w:color="auto"/>
                <w:left w:val="none" w:sz="0" w:space="0" w:color="auto"/>
                <w:bottom w:val="none" w:sz="0" w:space="0" w:color="auto"/>
                <w:right w:val="none" w:sz="0" w:space="0" w:color="auto"/>
              </w:divBdr>
            </w:div>
            <w:div w:id="1953781900">
              <w:marLeft w:val="0"/>
              <w:marRight w:val="0"/>
              <w:marTop w:val="0"/>
              <w:marBottom w:val="0"/>
              <w:divBdr>
                <w:top w:val="none" w:sz="0" w:space="0" w:color="auto"/>
                <w:left w:val="none" w:sz="0" w:space="0" w:color="auto"/>
                <w:bottom w:val="none" w:sz="0" w:space="0" w:color="auto"/>
                <w:right w:val="none" w:sz="0" w:space="0" w:color="auto"/>
              </w:divBdr>
            </w:div>
            <w:div w:id="290284913">
              <w:marLeft w:val="0"/>
              <w:marRight w:val="0"/>
              <w:marTop w:val="0"/>
              <w:marBottom w:val="0"/>
              <w:divBdr>
                <w:top w:val="none" w:sz="0" w:space="0" w:color="auto"/>
                <w:left w:val="none" w:sz="0" w:space="0" w:color="auto"/>
                <w:bottom w:val="none" w:sz="0" w:space="0" w:color="auto"/>
                <w:right w:val="none" w:sz="0" w:space="0" w:color="auto"/>
              </w:divBdr>
            </w:div>
            <w:div w:id="1361708554">
              <w:marLeft w:val="0"/>
              <w:marRight w:val="0"/>
              <w:marTop w:val="0"/>
              <w:marBottom w:val="0"/>
              <w:divBdr>
                <w:top w:val="none" w:sz="0" w:space="0" w:color="auto"/>
                <w:left w:val="none" w:sz="0" w:space="0" w:color="auto"/>
                <w:bottom w:val="none" w:sz="0" w:space="0" w:color="auto"/>
                <w:right w:val="none" w:sz="0" w:space="0" w:color="auto"/>
              </w:divBdr>
            </w:div>
            <w:div w:id="999891171">
              <w:marLeft w:val="0"/>
              <w:marRight w:val="0"/>
              <w:marTop w:val="0"/>
              <w:marBottom w:val="0"/>
              <w:divBdr>
                <w:top w:val="none" w:sz="0" w:space="0" w:color="auto"/>
                <w:left w:val="none" w:sz="0" w:space="0" w:color="auto"/>
                <w:bottom w:val="none" w:sz="0" w:space="0" w:color="auto"/>
                <w:right w:val="none" w:sz="0" w:space="0" w:color="auto"/>
              </w:divBdr>
            </w:div>
            <w:div w:id="641616912">
              <w:marLeft w:val="0"/>
              <w:marRight w:val="0"/>
              <w:marTop w:val="0"/>
              <w:marBottom w:val="0"/>
              <w:divBdr>
                <w:top w:val="none" w:sz="0" w:space="0" w:color="auto"/>
                <w:left w:val="none" w:sz="0" w:space="0" w:color="auto"/>
                <w:bottom w:val="none" w:sz="0" w:space="0" w:color="auto"/>
                <w:right w:val="none" w:sz="0" w:space="0" w:color="auto"/>
              </w:divBdr>
            </w:div>
            <w:div w:id="452595633">
              <w:marLeft w:val="0"/>
              <w:marRight w:val="0"/>
              <w:marTop w:val="0"/>
              <w:marBottom w:val="0"/>
              <w:divBdr>
                <w:top w:val="none" w:sz="0" w:space="0" w:color="auto"/>
                <w:left w:val="none" w:sz="0" w:space="0" w:color="auto"/>
                <w:bottom w:val="none" w:sz="0" w:space="0" w:color="auto"/>
                <w:right w:val="none" w:sz="0" w:space="0" w:color="auto"/>
              </w:divBdr>
            </w:div>
            <w:div w:id="172038788">
              <w:marLeft w:val="0"/>
              <w:marRight w:val="0"/>
              <w:marTop w:val="0"/>
              <w:marBottom w:val="0"/>
              <w:divBdr>
                <w:top w:val="none" w:sz="0" w:space="0" w:color="auto"/>
                <w:left w:val="none" w:sz="0" w:space="0" w:color="auto"/>
                <w:bottom w:val="none" w:sz="0" w:space="0" w:color="auto"/>
                <w:right w:val="none" w:sz="0" w:space="0" w:color="auto"/>
              </w:divBdr>
            </w:div>
            <w:div w:id="1186554732">
              <w:marLeft w:val="0"/>
              <w:marRight w:val="0"/>
              <w:marTop w:val="0"/>
              <w:marBottom w:val="0"/>
              <w:divBdr>
                <w:top w:val="none" w:sz="0" w:space="0" w:color="auto"/>
                <w:left w:val="none" w:sz="0" w:space="0" w:color="auto"/>
                <w:bottom w:val="none" w:sz="0" w:space="0" w:color="auto"/>
                <w:right w:val="none" w:sz="0" w:space="0" w:color="auto"/>
              </w:divBdr>
            </w:div>
            <w:div w:id="1004942004">
              <w:marLeft w:val="0"/>
              <w:marRight w:val="0"/>
              <w:marTop w:val="0"/>
              <w:marBottom w:val="0"/>
              <w:divBdr>
                <w:top w:val="none" w:sz="0" w:space="0" w:color="auto"/>
                <w:left w:val="none" w:sz="0" w:space="0" w:color="auto"/>
                <w:bottom w:val="none" w:sz="0" w:space="0" w:color="auto"/>
                <w:right w:val="none" w:sz="0" w:space="0" w:color="auto"/>
              </w:divBdr>
            </w:div>
            <w:div w:id="919828023">
              <w:marLeft w:val="0"/>
              <w:marRight w:val="0"/>
              <w:marTop w:val="0"/>
              <w:marBottom w:val="0"/>
              <w:divBdr>
                <w:top w:val="none" w:sz="0" w:space="0" w:color="auto"/>
                <w:left w:val="none" w:sz="0" w:space="0" w:color="auto"/>
                <w:bottom w:val="none" w:sz="0" w:space="0" w:color="auto"/>
                <w:right w:val="none" w:sz="0" w:space="0" w:color="auto"/>
              </w:divBdr>
            </w:div>
            <w:div w:id="878855669">
              <w:marLeft w:val="0"/>
              <w:marRight w:val="0"/>
              <w:marTop w:val="0"/>
              <w:marBottom w:val="0"/>
              <w:divBdr>
                <w:top w:val="none" w:sz="0" w:space="0" w:color="auto"/>
                <w:left w:val="none" w:sz="0" w:space="0" w:color="auto"/>
                <w:bottom w:val="none" w:sz="0" w:space="0" w:color="auto"/>
                <w:right w:val="none" w:sz="0" w:space="0" w:color="auto"/>
              </w:divBdr>
            </w:div>
            <w:div w:id="2008944163">
              <w:marLeft w:val="0"/>
              <w:marRight w:val="0"/>
              <w:marTop w:val="0"/>
              <w:marBottom w:val="0"/>
              <w:divBdr>
                <w:top w:val="none" w:sz="0" w:space="0" w:color="auto"/>
                <w:left w:val="none" w:sz="0" w:space="0" w:color="auto"/>
                <w:bottom w:val="none" w:sz="0" w:space="0" w:color="auto"/>
                <w:right w:val="none" w:sz="0" w:space="0" w:color="auto"/>
              </w:divBdr>
            </w:div>
            <w:div w:id="1733118603">
              <w:marLeft w:val="0"/>
              <w:marRight w:val="0"/>
              <w:marTop w:val="0"/>
              <w:marBottom w:val="0"/>
              <w:divBdr>
                <w:top w:val="none" w:sz="0" w:space="0" w:color="auto"/>
                <w:left w:val="none" w:sz="0" w:space="0" w:color="auto"/>
                <w:bottom w:val="none" w:sz="0" w:space="0" w:color="auto"/>
                <w:right w:val="none" w:sz="0" w:space="0" w:color="auto"/>
              </w:divBdr>
            </w:div>
            <w:div w:id="1182668031">
              <w:marLeft w:val="0"/>
              <w:marRight w:val="0"/>
              <w:marTop w:val="0"/>
              <w:marBottom w:val="0"/>
              <w:divBdr>
                <w:top w:val="none" w:sz="0" w:space="0" w:color="auto"/>
                <w:left w:val="none" w:sz="0" w:space="0" w:color="auto"/>
                <w:bottom w:val="none" w:sz="0" w:space="0" w:color="auto"/>
                <w:right w:val="none" w:sz="0" w:space="0" w:color="auto"/>
              </w:divBdr>
            </w:div>
            <w:div w:id="62874287">
              <w:marLeft w:val="0"/>
              <w:marRight w:val="0"/>
              <w:marTop w:val="0"/>
              <w:marBottom w:val="0"/>
              <w:divBdr>
                <w:top w:val="none" w:sz="0" w:space="0" w:color="auto"/>
                <w:left w:val="none" w:sz="0" w:space="0" w:color="auto"/>
                <w:bottom w:val="none" w:sz="0" w:space="0" w:color="auto"/>
                <w:right w:val="none" w:sz="0" w:space="0" w:color="auto"/>
              </w:divBdr>
            </w:div>
            <w:div w:id="2070494116">
              <w:marLeft w:val="0"/>
              <w:marRight w:val="0"/>
              <w:marTop w:val="0"/>
              <w:marBottom w:val="0"/>
              <w:divBdr>
                <w:top w:val="none" w:sz="0" w:space="0" w:color="auto"/>
                <w:left w:val="none" w:sz="0" w:space="0" w:color="auto"/>
                <w:bottom w:val="none" w:sz="0" w:space="0" w:color="auto"/>
                <w:right w:val="none" w:sz="0" w:space="0" w:color="auto"/>
              </w:divBdr>
            </w:div>
            <w:div w:id="352726531">
              <w:marLeft w:val="0"/>
              <w:marRight w:val="0"/>
              <w:marTop w:val="0"/>
              <w:marBottom w:val="0"/>
              <w:divBdr>
                <w:top w:val="none" w:sz="0" w:space="0" w:color="auto"/>
                <w:left w:val="none" w:sz="0" w:space="0" w:color="auto"/>
                <w:bottom w:val="none" w:sz="0" w:space="0" w:color="auto"/>
                <w:right w:val="none" w:sz="0" w:space="0" w:color="auto"/>
              </w:divBdr>
            </w:div>
            <w:div w:id="1111320593">
              <w:marLeft w:val="0"/>
              <w:marRight w:val="0"/>
              <w:marTop w:val="0"/>
              <w:marBottom w:val="0"/>
              <w:divBdr>
                <w:top w:val="none" w:sz="0" w:space="0" w:color="auto"/>
                <w:left w:val="none" w:sz="0" w:space="0" w:color="auto"/>
                <w:bottom w:val="none" w:sz="0" w:space="0" w:color="auto"/>
                <w:right w:val="none" w:sz="0" w:space="0" w:color="auto"/>
              </w:divBdr>
            </w:div>
            <w:div w:id="2068412710">
              <w:marLeft w:val="0"/>
              <w:marRight w:val="0"/>
              <w:marTop w:val="0"/>
              <w:marBottom w:val="0"/>
              <w:divBdr>
                <w:top w:val="none" w:sz="0" w:space="0" w:color="auto"/>
                <w:left w:val="none" w:sz="0" w:space="0" w:color="auto"/>
                <w:bottom w:val="none" w:sz="0" w:space="0" w:color="auto"/>
                <w:right w:val="none" w:sz="0" w:space="0" w:color="auto"/>
              </w:divBdr>
            </w:div>
            <w:div w:id="1523015548">
              <w:marLeft w:val="0"/>
              <w:marRight w:val="0"/>
              <w:marTop w:val="0"/>
              <w:marBottom w:val="0"/>
              <w:divBdr>
                <w:top w:val="none" w:sz="0" w:space="0" w:color="auto"/>
                <w:left w:val="none" w:sz="0" w:space="0" w:color="auto"/>
                <w:bottom w:val="none" w:sz="0" w:space="0" w:color="auto"/>
                <w:right w:val="none" w:sz="0" w:space="0" w:color="auto"/>
              </w:divBdr>
            </w:div>
            <w:div w:id="1100029348">
              <w:marLeft w:val="0"/>
              <w:marRight w:val="0"/>
              <w:marTop w:val="0"/>
              <w:marBottom w:val="0"/>
              <w:divBdr>
                <w:top w:val="none" w:sz="0" w:space="0" w:color="auto"/>
                <w:left w:val="none" w:sz="0" w:space="0" w:color="auto"/>
                <w:bottom w:val="none" w:sz="0" w:space="0" w:color="auto"/>
                <w:right w:val="none" w:sz="0" w:space="0" w:color="auto"/>
              </w:divBdr>
            </w:div>
            <w:div w:id="1075130018">
              <w:marLeft w:val="0"/>
              <w:marRight w:val="0"/>
              <w:marTop w:val="0"/>
              <w:marBottom w:val="0"/>
              <w:divBdr>
                <w:top w:val="none" w:sz="0" w:space="0" w:color="auto"/>
                <w:left w:val="none" w:sz="0" w:space="0" w:color="auto"/>
                <w:bottom w:val="none" w:sz="0" w:space="0" w:color="auto"/>
                <w:right w:val="none" w:sz="0" w:space="0" w:color="auto"/>
              </w:divBdr>
            </w:div>
            <w:div w:id="315111904">
              <w:marLeft w:val="0"/>
              <w:marRight w:val="0"/>
              <w:marTop w:val="0"/>
              <w:marBottom w:val="0"/>
              <w:divBdr>
                <w:top w:val="none" w:sz="0" w:space="0" w:color="auto"/>
                <w:left w:val="none" w:sz="0" w:space="0" w:color="auto"/>
                <w:bottom w:val="none" w:sz="0" w:space="0" w:color="auto"/>
                <w:right w:val="none" w:sz="0" w:space="0" w:color="auto"/>
              </w:divBdr>
            </w:div>
            <w:div w:id="1795635108">
              <w:marLeft w:val="0"/>
              <w:marRight w:val="0"/>
              <w:marTop w:val="0"/>
              <w:marBottom w:val="0"/>
              <w:divBdr>
                <w:top w:val="none" w:sz="0" w:space="0" w:color="auto"/>
                <w:left w:val="none" w:sz="0" w:space="0" w:color="auto"/>
                <w:bottom w:val="none" w:sz="0" w:space="0" w:color="auto"/>
                <w:right w:val="none" w:sz="0" w:space="0" w:color="auto"/>
              </w:divBdr>
            </w:div>
            <w:div w:id="559899501">
              <w:marLeft w:val="0"/>
              <w:marRight w:val="0"/>
              <w:marTop w:val="0"/>
              <w:marBottom w:val="0"/>
              <w:divBdr>
                <w:top w:val="none" w:sz="0" w:space="0" w:color="auto"/>
                <w:left w:val="none" w:sz="0" w:space="0" w:color="auto"/>
                <w:bottom w:val="none" w:sz="0" w:space="0" w:color="auto"/>
                <w:right w:val="none" w:sz="0" w:space="0" w:color="auto"/>
              </w:divBdr>
            </w:div>
            <w:div w:id="1866476297">
              <w:marLeft w:val="0"/>
              <w:marRight w:val="0"/>
              <w:marTop w:val="0"/>
              <w:marBottom w:val="0"/>
              <w:divBdr>
                <w:top w:val="none" w:sz="0" w:space="0" w:color="auto"/>
                <w:left w:val="none" w:sz="0" w:space="0" w:color="auto"/>
                <w:bottom w:val="none" w:sz="0" w:space="0" w:color="auto"/>
                <w:right w:val="none" w:sz="0" w:space="0" w:color="auto"/>
              </w:divBdr>
            </w:div>
            <w:div w:id="2071493918">
              <w:marLeft w:val="0"/>
              <w:marRight w:val="0"/>
              <w:marTop w:val="0"/>
              <w:marBottom w:val="0"/>
              <w:divBdr>
                <w:top w:val="none" w:sz="0" w:space="0" w:color="auto"/>
                <w:left w:val="none" w:sz="0" w:space="0" w:color="auto"/>
                <w:bottom w:val="none" w:sz="0" w:space="0" w:color="auto"/>
                <w:right w:val="none" w:sz="0" w:space="0" w:color="auto"/>
              </w:divBdr>
            </w:div>
            <w:div w:id="78137260">
              <w:marLeft w:val="0"/>
              <w:marRight w:val="0"/>
              <w:marTop w:val="0"/>
              <w:marBottom w:val="0"/>
              <w:divBdr>
                <w:top w:val="none" w:sz="0" w:space="0" w:color="auto"/>
                <w:left w:val="none" w:sz="0" w:space="0" w:color="auto"/>
                <w:bottom w:val="none" w:sz="0" w:space="0" w:color="auto"/>
                <w:right w:val="none" w:sz="0" w:space="0" w:color="auto"/>
              </w:divBdr>
            </w:div>
            <w:div w:id="960649948">
              <w:marLeft w:val="0"/>
              <w:marRight w:val="0"/>
              <w:marTop w:val="0"/>
              <w:marBottom w:val="0"/>
              <w:divBdr>
                <w:top w:val="none" w:sz="0" w:space="0" w:color="auto"/>
                <w:left w:val="none" w:sz="0" w:space="0" w:color="auto"/>
                <w:bottom w:val="none" w:sz="0" w:space="0" w:color="auto"/>
                <w:right w:val="none" w:sz="0" w:space="0" w:color="auto"/>
              </w:divBdr>
            </w:div>
            <w:div w:id="1108239070">
              <w:marLeft w:val="0"/>
              <w:marRight w:val="0"/>
              <w:marTop w:val="0"/>
              <w:marBottom w:val="0"/>
              <w:divBdr>
                <w:top w:val="none" w:sz="0" w:space="0" w:color="auto"/>
                <w:left w:val="none" w:sz="0" w:space="0" w:color="auto"/>
                <w:bottom w:val="none" w:sz="0" w:space="0" w:color="auto"/>
                <w:right w:val="none" w:sz="0" w:space="0" w:color="auto"/>
              </w:divBdr>
            </w:div>
            <w:div w:id="1999259721">
              <w:marLeft w:val="0"/>
              <w:marRight w:val="0"/>
              <w:marTop w:val="0"/>
              <w:marBottom w:val="0"/>
              <w:divBdr>
                <w:top w:val="none" w:sz="0" w:space="0" w:color="auto"/>
                <w:left w:val="none" w:sz="0" w:space="0" w:color="auto"/>
                <w:bottom w:val="none" w:sz="0" w:space="0" w:color="auto"/>
                <w:right w:val="none" w:sz="0" w:space="0" w:color="auto"/>
              </w:divBdr>
            </w:div>
            <w:div w:id="965114952">
              <w:marLeft w:val="0"/>
              <w:marRight w:val="0"/>
              <w:marTop w:val="0"/>
              <w:marBottom w:val="0"/>
              <w:divBdr>
                <w:top w:val="none" w:sz="0" w:space="0" w:color="auto"/>
                <w:left w:val="none" w:sz="0" w:space="0" w:color="auto"/>
                <w:bottom w:val="none" w:sz="0" w:space="0" w:color="auto"/>
                <w:right w:val="none" w:sz="0" w:space="0" w:color="auto"/>
              </w:divBdr>
            </w:div>
            <w:div w:id="322241509">
              <w:marLeft w:val="0"/>
              <w:marRight w:val="0"/>
              <w:marTop w:val="0"/>
              <w:marBottom w:val="0"/>
              <w:divBdr>
                <w:top w:val="none" w:sz="0" w:space="0" w:color="auto"/>
                <w:left w:val="none" w:sz="0" w:space="0" w:color="auto"/>
                <w:bottom w:val="none" w:sz="0" w:space="0" w:color="auto"/>
                <w:right w:val="none" w:sz="0" w:space="0" w:color="auto"/>
              </w:divBdr>
            </w:div>
            <w:div w:id="1753625027">
              <w:marLeft w:val="0"/>
              <w:marRight w:val="0"/>
              <w:marTop w:val="0"/>
              <w:marBottom w:val="0"/>
              <w:divBdr>
                <w:top w:val="none" w:sz="0" w:space="0" w:color="auto"/>
                <w:left w:val="none" w:sz="0" w:space="0" w:color="auto"/>
                <w:bottom w:val="none" w:sz="0" w:space="0" w:color="auto"/>
                <w:right w:val="none" w:sz="0" w:space="0" w:color="auto"/>
              </w:divBdr>
            </w:div>
            <w:div w:id="188185736">
              <w:marLeft w:val="0"/>
              <w:marRight w:val="0"/>
              <w:marTop w:val="0"/>
              <w:marBottom w:val="0"/>
              <w:divBdr>
                <w:top w:val="none" w:sz="0" w:space="0" w:color="auto"/>
                <w:left w:val="none" w:sz="0" w:space="0" w:color="auto"/>
                <w:bottom w:val="none" w:sz="0" w:space="0" w:color="auto"/>
                <w:right w:val="none" w:sz="0" w:space="0" w:color="auto"/>
              </w:divBdr>
            </w:div>
            <w:div w:id="716974781">
              <w:marLeft w:val="0"/>
              <w:marRight w:val="0"/>
              <w:marTop w:val="0"/>
              <w:marBottom w:val="0"/>
              <w:divBdr>
                <w:top w:val="none" w:sz="0" w:space="0" w:color="auto"/>
                <w:left w:val="none" w:sz="0" w:space="0" w:color="auto"/>
                <w:bottom w:val="none" w:sz="0" w:space="0" w:color="auto"/>
                <w:right w:val="none" w:sz="0" w:space="0" w:color="auto"/>
              </w:divBdr>
            </w:div>
            <w:div w:id="560597952">
              <w:marLeft w:val="0"/>
              <w:marRight w:val="0"/>
              <w:marTop w:val="0"/>
              <w:marBottom w:val="0"/>
              <w:divBdr>
                <w:top w:val="none" w:sz="0" w:space="0" w:color="auto"/>
                <w:left w:val="none" w:sz="0" w:space="0" w:color="auto"/>
                <w:bottom w:val="none" w:sz="0" w:space="0" w:color="auto"/>
                <w:right w:val="none" w:sz="0" w:space="0" w:color="auto"/>
              </w:divBdr>
            </w:div>
            <w:div w:id="1354529593">
              <w:marLeft w:val="0"/>
              <w:marRight w:val="0"/>
              <w:marTop w:val="0"/>
              <w:marBottom w:val="0"/>
              <w:divBdr>
                <w:top w:val="none" w:sz="0" w:space="0" w:color="auto"/>
                <w:left w:val="none" w:sz="0" w:space="0" w:color="auto"/>
                <w:bottom w:val="none" w:sz="0" w:space="0" w:color="auto"/>
                <w:right w:val="none" w:sz="0" w:space="0" w:color="auto"/>
              </w:divBdr>
            </w:div>
            <w:div w:id="1767966811">
              <w:marLeft w:val="0"/>
              <w:marRight w:val="0"/>
              <w:marTop w:val="0"/>
              <w:marBottom w:val="0"/>
              <w:divBdr>
                <w:top w:val="none" w:sz="0" w:space="0" w:color="auto"/>
                <w:left w:val="none" w:sz="0" w:space="0" w:color="auto"/>
                <w:bottom w:val="none" w:sz="0" w:space="0" w:color="auto"/>
                <w:right w:val="none" w:sz="0" w:space="0" w:color="auto"/>
              </w:divBdr>
            </w:div>
            <w:div w:id="235091820">
              <w:marLeft w:val="0"/>
              <w:marRight w:val="0"/>
              <w:marTop w:val="0"/>
              <w:marBottom w:val="0"/>
              <w:divBdr>
                <w:top w:val="none" w:sz="0" w:space="0" w:color="auto"/>
                <w:left w:val="none" w:sz="0" w:space="0" w:color="auto"/>
                <w:bottom w:val="none" w:sz="0" w:space="0" w:color="auto"/>
                <w:right w:val="none" w:sz="0" w:space="0" w:color="auto"/>
              </w:divBdr>
            </w:div>
            <w:div w:id="1185243456">
              <w:marLeft w:val="0"/>
              <w:marRight w:val="0"/>
              <w:marTop w:val="0"/>
              <w:marBottom w:val="0"/>
              <w:divBdr>
                <w:top w:val="none" w:sz="0" w:space="0" w:color="auto"/>
                <w:left w:val="none" w:sz="0" w:space="0" w:color="auto"/>
                <w:bottom w:val="none" w:sz="0" w:space="0" w:color="auto"/>
                <w:right w:val="none" w:sz="0" w:space="0" w:color="auto"/>
              </w:divBdr>
            </w:div>
            <w:div w:id="1854494135">
              <w:marLeft w:val="0"/>
              <w:marRight w:val="0"/>
              <w:marTop w:val="0"/>
              <w:marBottom w:val="0"/>
              <w:divBdr>
                <w:top w:val="none" w:sz="0" w:space="0" w:color="auto"/>
                <w:left w:val="none" w:sz="0" w:space="0" w:color="auto"/>
                <w:bottom w:val="none" w:sz="0" w:space="0" w:color="auto"/>
                <w:right w:val="none" w:sz="0" w:space="0" w:color="auto"/>
              </w:divBdr>
            </w:div>
            <w:div w:id="1942377383">
              <w:marLeft w:val="0"/>
              <w:marRight w:val="0"/>
              <w:marTop w:val="0"/>
              <w:marBottom w:val="0"/>
              <w:divBdr>
                <w:top w:val="none" w:sz="0" w:space="0" w:color="auto"/>
                <w:left w:val="none" w:sz="0" w:space="0" w:color="auto"/>
                <w:bottom w:val="none" w:sz="0" w:space="0" w:color="auto"/>
                <w:right w:val="none" w:sz="0" w:space="0" w:color="auto"/>
              </w:divBdr>
            </w:div>
            <w:div w:id="1100108026">
              <w:marLeft w:val="0"/>
              <w:marRight w:val="0"/>
              <w:marTop w:val="0"/>
              <w:marBottom w:val="0"/>
              <w:divBdr>
                <w:top w:val="none" w:sz="0" w:space="0" w:color="auto"/>
                <w:left w:val="none" w:sz="0" w:space="0" w:color="auto"/>
                <w:bottom w:val="none" w:sz="0" w:space="0" w:color="auto"/>
                <w:right w:val="none" w:sz="0" w:space="0" w:color="auto"/>
              </w:divBdr>
            </w:div>
            <w:div w:id="677581100">
              <w:marLeft w:val="0"/>
              <w:marRight w:val="0"/>
              <w:marTop w:val="0"/>
              <w:marBottom w:val="0"/>
              <w:divBdr>
                <w:top w:val="none" w:sz="0" w:space="0" w:color="auto"/>
                <w:left w:val="none" w:sz="0" w:space="0" w:color="auto"/>
                <w:bottom w:val="none" w:sz="0" w:space="0" w:color="auto"/>
                <w:right w:val="none" w:sz="0" w:space="0" w:color="auto"/>
              </w:divBdr>
            </w:div>
            <w:div w:id="1492675870">
              <w:marLeft w:val="0"/>
              <w:marRight w:val="0"/>
              <w:marTop w:val="0"/>
              <w:marBottom w:val="0"/>
              <w:divBdr>
                <w:top w:val="none" w:sz="0" w:space="0" w:color="auto"/>
                <w:left w:val="none" w:sz="0" w:space="0" w:color="auto"/>
                <w:bottom w:val="none" w:sz="0" w:space="0" w:color="auto"/>
                <w:right w:val="none" w:sz="0" w:space="0" w:color="auto"/>
              </w:divBdr>
            </w:div>
            <w:div w:id="1356731363">
              <w:marLeft w:val="0"/>
              <w:marRight w:val="0"/>
              <w:marTop w:val="0"/>
              <w:marBottom w:val="0"/>
              <w:divBdr>
                <w:top w:val="none" w:sz="0" w:space="0" w:color="auto"/>
                <w:left w:val="none" w:sz="0" w:space="0" w:color="auto"/>
                <w:bottom w:val="none" w:sz="0" w:space="0" w:color="auto"/>
                <w:right w:val="none" w:sz="0" w:space="0" w:color="auto"/>
              </w:divBdr>
            </w:div>
            <w:div w:id="1830054017">
              <w:marLeft w:val="0"/>
              <w:marRight w:val="0"/>
              <w:marTop w:val="0"/>
              <w:marBottom w:val="0"/>
              <w:divBdr>
                <w:top w:val="none" w:sz="0" w:space="0" w:color="auto"/>
                <w:left w:val="none" w:sz="0" w:space="0" w:color="auto"/>
                <w:bottom w:val="none" w:sz="0" w:space="0" w:color="auto"/>
                <w:right w:val="none" w:sz="0" w:space="0" w:color="auto"/>
              </w:divBdr>
            </w:div>
            <w:div w:id="1437674844">
              <w:marLeft w:val="0"/>
              <w:marRight w:val="0"/>
              <w:marTop w:val="0"/>
              <w:marBottom w:val="0"/>
              <w:divBdr>
                <w:top w:val="none" w:sz="0" w:space="0" w:color="auto"/>
                <w:left w:val="none" w:sz="0" w:space="0" w:color="auto"/>
                <w:bottom w:val="none" w:sz="0" w:space="0" w:color="auto"/>
                <w:right w:val="none" w:sz="0" w:space="0" w:color="auto"/>
              </w:divBdr>
            </w:div>
            <w:div w:id="977028287">
              <w:marLeft w:val="0"/>
              <w:marRight w:val="0"/>
              <w:marTop w:val="0"/>
              <w:marBottom w:val="0"/>
              <w:divBdr>
                <w:top w:val="none" w:sz="0" w:space="0" w:color="auto"/>
                <w:left w:val="none" w:sz="0" w:space="0" w:color="auto"/>
                <w:bottom w:val="none" w:sz="0" w:space="0" w:color="auto"/>
                <w:right w:val="none" w:sz="0" w:space="0" w:color="auto"/>
              </w:divBdr>
            </w:div>
            <w:div w:id="1561819564">
              <w:marLeft w:val="0"/>
              <w:marRight w:val="0"/>
              <w:marTop w:val="0"/>
              <w:marBottom w:val="0"/>
              <w:divBdr>
                <w:top w:val="none" w:sz="0" w:space="0" w:color="auto"/>
                <w:left w:val="none" w:sz="0" w:space="0" w:color="auto"/>
                <w:bottom w:val="none" w:sz="0" w:space="0" w:color="auto"/>
                <w:right w:val="none" w:sz="0" w:space="0" w:color="auto"/>
              </w:divBdr>
            </w:div>
            <w:div w:id="1562062695">
              <w:marLeft w:val="0"/>
              <w:marRight w:val="0"/>
              <w:marTop w:val="0"/>
              <w:marBottom w:val="0"/>
              <w:divBdr>
                <w:top w:val="none" w:sz="0" w:space="0" w:color="auto"/>
                <w:left w:val="none" w:sz="0" w:space="0" w:color="auto"/>
                <w:bottom w:val="none" w:sz="0" w:space="0" w:color="auto"/>
                <w:right w:val="none" w:sz="0" w:space="0" w:color="auto"/>
              </w:divBdr>
            </w:div>
            <w:div w:id="95559452">
              <w:marLeft w:val="0"/>
              <w:marRight w:val="0"/>
              <w:marTop w:val="0"/>
              <w:marBottom w:val="0"/>
              <w:divBdr>
                <w:top w:val="none" w:sz="0" w:space="0" w:color="auto"/>
                <w:left w:val="none" w:sz="0" w:space="0" w:color="auto"/>
                <w:bottom w:val="none" w:sz="0" w:space="0" w:color="auto"/>
                <w:right w:val="none" w:sz="0" w:space="0" w:color="auto"/>
              </w:divBdr>
            </w:div>
            <w:div w:id="19673111">
              <w:marLeft w:val="0"/>
              <w:marRight w:val="0"/>
              <w:marTop w:val="0"/>
              <w:marBottom w:val="0"/>
              <w:divBdr>
                <w:top w:val="none" w:sz="0" w:space="0" w:color="auto"/>
                <w:left w:val="none" w:sz="0" w:space="0" w:color="auto"/>
                <w:bottom w:val="none" w:sz="0" w:space="0" w:color="auto"/>
                <w:right w:val="none" w:sz="0" w:space="0" w:color="auto"/>
              </w:divBdr>
            </w:div>
            <w:div w:id="2139687150">
              <w:marLeft w:val="0"/>
              <w:marRight w:val="0"/>
              <w:marTop w:val="0"/>
              <w:marBottom w:val="0"/>
              <w:divBdr>
                <w:top w:val="none" w:sz="0" w:space="0" w:color="auto"/>
                <w:left w:val="none" w:sz="0" w:space="0" w:color="auto"/>
                <w:bottom w:val="none" w:sz="0" w:space="0" w:color="auto"/>
                <w:right w:val="none" w:sz="0" w:space="0" w:color="auto"/>
              </w:divBdr>
            </w:div>
            <w:div w:id="342710599">
              <w:marLeft w:val="0"/>
              <w:marRight w:val="0"/>
              <w:marTop w:val="0"/>
              <w:marBottom w:val="0"/>
              <w:divBdr>
                <w:top w:val="none" w:sz="0" w:space="0" w:color="auto"/>
                <w:left w:val="none" w:sz="0" w:space="0" w:color="auto"/>
                <w:bottom w:val="none" w:sz="0" w:space="0" w:color="auto"/>
                <w:right w:val="none" w:sz="0" w:space="0" w:color="auto"/>
              </w:divBdr>
            </w:div>
            <w:div w:id="208611642">
              <w:marLeft w:val="0"/>
              <w:marRight w:val="0"/>
              <w:marTop w:val="0"/>
              <w:marBottom w:val="0"/>
              <w:divBdr>
                <w:top w:val="none" w:sz="0" w:space="0" w:color="auto"/>
                <w:left w:val="none" w:sz="0" w:space="0" w:color="auto"/>
                <w:bottom w:val="none" w:sz="0" w:space="0" w:color="auto"/>
                <w:right w:val="none" w:sz="0" w:space="0" w:color="auto"/>
              </w:divBdr>
            </w:div>
            <w:div w:id="414087522">
              <w:marLeft w:val="0"/>
              <w:marRight w:val="0"/>
              <w:marTop w:val="0"/>
              <w:marBottom w:val="0"/>
              <w:divBdr>
                <w:top w:val="none" w:sz="0" w:space="0" w:color="auto"/>
                <w:left w:val="none" w:sz="0" w:space="0" w:color="auto"/>
                <w:bottom w:val="none" w:sz="0" w:space="0" w:color="auto"/>
                <w:right w:val="none" w:sz="0" w:space="0" w:color="auto"/>
              </w:divBdr>
            </w:div>
            <w:div w:id="1264339060">
              <w:marLeft w:val="0"/>
              <w:marRight w:val="0"/>
              <w:marTop w:val="0"/>
              <w:marBottom w:val="0"/>
              <w:divBdr>
                <w:top w:val="none" w:sz="0" w:space="0" w:color="auto"/>
                <w:left w:val="none" w:sz="0" w:space="0" w:color="auto"/>
                <w:bottom w:val="none" w:sz="0" w:space="0" w:color="auto"/>
                <w:right w:val="none" w:sz="0" w:space="0" w:color="auto"/>
              </w:divBdr>
            </w:div>
            <w:div w:id="554051229">
              <w:marLeft w:val="0"/>
              <w:marRight w:val="0"/>
              <w:marTop w:val="0"/>
              <w:marBottom w:val="0"/>
              <w:divBdr>
                <w:top w:val="none" w:sz="0" w:space="0" w:color="auto"/>
                <w:left w:val="none" w:sz="0" w:space="0" w:color="auto"/>
                <w:bottom w:val="none" w:sz="0" w:space="0" w:color="auto"/>
                <w:right w:val="none" w:sz="0" w:space="0" w:color="auto"/>
              </w:divBdr>
            </w:div>
            <w:div w:id="1435132538">
              <w:marLeft w:val="0"/>
              <w:marRight w:val="0"/>
              <w:marTop w:val="0"/>
              <w:marBottom w:val="0"/>
              <w:divBdr>
                <w:top w:val="none" w:sz="0" w:space="0" w:color="auto"/>
                <w:left w:val="none" w:sz="0" w:space="0" w:color="auto"/>
                <w:bottom w:val="none" w:sz="0" w:space="0" w:color="auto"/>
                <w:right w:val="none" w:sz="0" w:space="0" w:color="auto"/>
              </w:divBdr>
            </w:div>
            <w:div w:id="322247690">
              <w:marLeft w:val="0"/>
              <w:marRight w:val="0"/>
              <w:marTop w:val="0"/>
              <w:marBottom w:val="0"/>
              <w:divBdr>
                <w:top w:val="none" w:sz="0" w:space="0" w:color="auto"/>
                <w:left w:val="none" w:sz="0" w:space="0" w:color="auto"/>
                <w:bottom w:val="none" w:sz="0" w:space="0" w:color="auto"/>
                <w:right w:val="none" w:sz="0" w:space="0" w:color="auto"/>
              </w:divBdr>
            </w:div>
            <w:div w:id="1083794373">
              <w:marLeft w:val="0"/>
              <w:marRight w:val="0"/>
              <w:marTop w:val="0"/>
              <w:marBottom w:val="0"/>
              <w:divBdr>
                <w:top w:val="none" w:sz="0" w:space="0" w:color="auto"/>
                <w:left w:val="none" w:sz="0" w:space="0" w:color="auto"/>
                <w:bottom w:val="none" w:sz="0" w:space="0" w:color="auto"/>
                <w:right w:val="none" w:sz="0" w:space="0" w:color="auto"/>
              </w:divBdr>
            </w:div>
            <w:div w:id="793645196">
              <w:marLeft w:val="0"/>
              <w:marRight w:val="0"/>
              <w:marTop w:val="0"/>
              <w:marBottom w:val="0"/>
              <w:divBdr>
                <w:top w:val="none" w:sz="0" w:space="0" w:color="auto"/>
                <w:left w:val="none" w:sz="0" w:space="0" w:color="auto"/>
                <w:bottom w:val="none" w:sz="0" w:space="0" w:color="auto"/>
                <w:right w:val="none" w:sz="0" w:space="0" w:color="auto"/>
              </w:divBdr>
            </w:div>
            <w:div w:id="1578131166">
              <w:marLeft w:val="0"/>
              <w:marRight w:val="0"/>
              <w:marTop w:val="0"/>
              <w:marBottom w:val="0"/>
              <w:divBdr>
                <w:top w:val="none" w:sz="0" w:space="0" w:color="auto"/>
                <w:left w:val="none" w:sz="0" w:space="0" w:color="auto"/>
                <w:bottom w:val="none" w:sz="0" w:space="0" w:color="auto"/>
                <w:right w:val="none" w:sz="0" w:space="0" w:color="auto"/>
              </w:divBdr>
            </w:div>
            <w:div w:id="251858568">
              <w:marLeft w:val="0"/>
              <w:marRight w:val="0"/>
              <w:marTop w:val="0"/>
              <w:marBottom w:val="0"/>
              <w:divBdr>
                <w:top w:val="none" w:sz="0" w:space="0" w:color="auto"/>
                <w:left w:val="none" w:sz="0" w:space="0" w:color="auto"/>
                <w:bottom w:val="none" w:sz="0" w:space="0" w:color="auto"/>
                <w:right w:val="none" w:sz="0" w:space="0" w:color="auto"/>
              </w:divBdr>
            </w:div>
            <w:div w:id="60367437">
              <w:marLeft w:val="0"/>
              <w:marRight w:val="0"/>
              <w:marTop w:val="0"/>
              <w:marBottom w:val="0"/>
              <w:divBdr>
                <w:top w:val="none" w:sz="0" w:space="0" w:color="auto"/>
                <w:left w:val="none" w:sz="0" w:space="0" w:color="auto"/>
                <w:bottom w:val="none" w:sz="0" w:space="0" w:color="auto"/>
                <w:right w:val="none" w:sz="0" w:space="0" w:color="auto"/>
              </w:divBdr>
            </w:div>
            <w:div w:id="1683164567">
              <w:marLeft w:val="0"/>
              <w:marRight w:val="0"/>
              <w:marTop w:val="0"/>
              <w:marBottom w:val="0"/>
              <w:divBdr>
                <w:top w:val="none" w:sz="0" w:space="0" w:color="auto"/>
                <w:left w:val="none" w:sz="0" w:space="0" w:color="auto"/>
                <w:bottom w:val="none" w:sz="0" w:space="0" w:color="auto"/>
                <w:right w:val="none" w:sz="0" w:space="0" w:color="auto"/>
              </w:divBdr>
            </w:div>
            <w:div w:id="1690329276">
              <w:marLeft w:val="0"/>
              <w:marRight w:val="0"/>
              <w:marTop w:val="0"/>
              <w:marBottom w:val="0"/>
              <w:divBdr>
                <w:top w:val="none" w:sz="0" w:space="0" w:color="auto"/>
                <w:left w:val="none" w:sz="0" w:space="0" w:color="auto"/>
                <w:bottom w:val="none" w:sz="0" w:space="0" w:color="auto"/>
                <w:right w:val="none" w:sz="0" w:space="0" w:color="auto"/>
              </w:divBdr>
            </w:div>
            <w:div w:id="645864603">
              <w:marLeft w:val="0"/>
              <w:marRight w:val="0"/>
              <w:marTop w:val="0"/>
              <w:marBottom w:val="0"/>
              <w:divBdr>
                <w:top w:val="none" w:sz="0" w:space="0" w:color="auto"/>
                <w:left w:val="none" w:sz="0" w:space="0" w:color="auto"/>
                <w:bottom w:val="none" w:sz="0" w:space="0" w:color="auto"/>
                <w:right w:val="none" w:sz="0" w:space="0" w:color="auto"/>
              </w:divBdr>
            </w:div>
            <w:div w:id="1720737571">
              <w:marLeft w:val="0"/>
              <w:marRight w:val="0"/>
              <w:marTop w:val="0"/>
              <w:marBottom w:val="0"/>
              <w:divBdr>
                <w:top w:val="none" w:sz="0" w:space="0" w:color="auto"/>
                <w:left w:val="none" w:sz="0" w:space="0" w:color="auto"/>
                <w:bottom w:val="none" w:sz="0" w:space="0" w:color="auto"/>
                <w:right w:val="none" w:sz="0" w:space="0" w:color="auto"/>
              </w:divBdr>
            </w:div>
            <w:div w:id="1907833226">
              <w:marLeft w:val="0"/>
              <w:marRight w:val="0"/>
              <w:marTop w:val="0"/>
              <w:marBottom w:val="0"/>
              <w:divBdr>
                <w:top w:val="none" w:sz="0" w:space="0" w:color="auto"/>
                <w:left w:val="none" w:sz="0" w:space="0" w:color="auto"/>
                <w:bottom w:val="none" w:sz="0" w:space="0" w:color="auto"/>
                <w:right w:val="none" w:sz="0" w:space="0" w:color="auto"/>
              </w:divBdr>
            </w:div>
            <w:div w:id="168957415">
              <w:marLeft w:val="0"/>
              <w:marRight w:val="0"/>
              <w:marTop w:val="0"/>
              <w:marBottom w:val="0"/>
              <w:divBdr>
                <w:top w:val="none" w:sz="0" w:space="0" w:color="auto"/>
                <w:left w:val="none" w:sz="0" w:space="0" w:color="auto"/>
                <w:bottom w:val="none" w:sz="0" w:space="0" w:color="auto"/>
                <w:right w:val="none" w:sz="0" w:space="0" w:color="auto"/>
              </w:divBdr>
            </w:div>
            <w:div w:id="985234577">
              <w:marLeft w:val="0"/>
              <w:marRight w:val="0"/>
              <w:marTop w:val="0"/>
              <w:marBottom w:val="0"/>
              <w:divBdr>
                <w:top w:val="none" w:sz="0" w:space="0" w:color="auto"/>
                <w:left w:val="none" w:sz="0" w:space="0" w:color="auto"/>
                <w:bottom w:val="none" w:sz="0" w:space="0" w:color="auto"/>
                <w:right w:val="none" w:sz="0" w:space="0" w:color="auto"/>
              </w:divBdr>
            </w:div>
            <w:div w:id="1701124960">
              <w:marLeft w:val="0"/>
              <w:marRight w:val="0"/>
              <w:marTop w:val="0"/>
              <w:marBottom w:val="0"/>
              <w:divBdr>
                <w:top w:val="none" w:sz="0" w:space="0" w:color="auto"/>
                <w:left w:val="none" w:sz="0" w:space="0" w:color="auto"/>
                <w:bottom w:val="none" w:sz="0" w:space="0" w:color="auto"/>
                <w:right w:val="none" w:sz="0" w:space="0" w:color="auto"/>
              </w:divBdr>
            </w:div>
            <w:div w:id="1223327010">
              <w:marLeft w:val="0"/>
              <w:marRight w:val="0"/>
              <w:marTop w:val="0"/>
              <w:marBottom w:val="0"/>
              <w:divBdr>
                <w:top w:val="none" w:sz="0" w:space="0" w:color="auto"/>
                <w:left w:val="none" w:sz="0" w:space="0" w:color="auto"/>
                <w:bottom w:val="none" w:sz="0" w:space="0" w:color="auto"/>
                <w:right w:val="none" w:sz="0" w:space="0" w:color="auto"/>
              </w:divBdr>
            </w:div>
            <w:div w:id="789905666">
              <w:marLeft w:val="0"/>
              <w:marRight w:val="0"/>
              <w:marTop w:val="0"/>
              <w:marBottom w:val="0"/>
              <w:divBdr>
                <w:top w:val="none" w:sz="0" w:space="0" w:color="auto"/>
                <w:left w:val="none" w:sz="0" w:space="0" w:color="auto"/>
                <w:bottom w:val="none" w:sz="0" w:space="0" w:color="auto"/>
                <w:right w:val="none" w:sz="0" w:space="0" w:color="auto"/>
              </w:divBdr>
            </w:div>
            <w:div w:id="985890159">
              <w:marLeft w:val="0"/>
              <w:marRight w:val="0"/>
              <w:marTop w:val="0"/>
              <w:marBottom w:val="0"/>
              <w:divBdr>
                <w:top w:val="none" w:sz="0" w:space="0" w:color="auto"/>
                <w:left w:val="none" w:sz="0" w:space="0" w:color="auto"/>
                <w:bottom w:val="none" w:sz="0" w:space="0" w:color="auto"/>
                <w:right w:val="none" w:sz="0" w:space="0" w:color="auto"/>
              </w:divBdr>
            </w:div>
            <w:div w:id="1049645559">
              <w:marLeft w:val="0"/>
              <w:marRight w:val="0"/>
              <w:marTop w:val="0"/>
              <w:marBottom w:val="0"/>
              <w:divBdr>
                <w:top w:val="none" w:sz="0" w:space="0" w:color="auto"/>
                <w:left w:val="none" w:sz="0" w:space="0" w:color="auto"/>
                <w:bottom w:val="none" w:sz="0" w:space="0" w:color="auto"/>
                <w:right w:val="none" w:sz="0" w:space="0" w:color="auto"/>
              </w:divBdr>
            </w:div>
            <w:div w:id="334958500">
              <w:marLeft w:val="0"/>
              <w:marRight w:val="0"/>
              <w:marTop w:val="0"/>
              <w:marBottom w:val="0"/>
              <w:divBdr>
                <w:top w:val="none" w:sz="0" w:space="0" w:color="auto"/>
                <w:left w:val="none" w:sz="0" w:space="0" w:color="auto"/>
                <w:bottom w:val="none" w:sz="0" w:space="0" w:color="auto"/>
                <w:right w:val="none" w:sz="0" w:space="0" w:color="auto"/>
              </w:divBdr>
            </w:div>
            <w:div w:id="296568051">
              <w:marLeft w:val="0"/>
              <w:marRight w:val="0"/>
              <w:marTop w:val="0"/>
              <w:marBottom w:val="0"/>
              <w:divBdr>
                <w:top w:val="none" w:sz="0" w:space="0" w:color="auto"/>
                <w:left w:val="none" w:sz="0" w:space="0" w:color="auto"/>
                <w:bottom w:val="none" w:sz="0" w:space="0" w:color="auto"/>
                <w:right w:val="none" w:sz="0" w:space="0" w:color="auto"/>
              </w:divBdr>
            </w:div>
            <w:div w:id="949314858">
              <w:marLeft w:val="0"/>
              <w:marRight w:val="0"/>
              <w:marTop w:val="0"/>
              <w:marBottom w:val="0"/>
              <w:divBdr>
                <w:top w:val="none" w:sz="0" w:space="0" w:color="auto"/>
                <w:left w:val="none" w:sz="0" w:space="0" w:color="auto"/>
                <w:bottom w:val="none" w:sz="0" w:space="0" w:color="auto"/>
                <w:right w:val="none" w:sz="0" w:space="0" w:color="auto"/>
              </w:divBdr>
            </w:div>
            <w:div w:id="264919944">
              <w:marLeft w:val="0"/>
              <w:marRight w:val="0"/>
              <w:marTop w:val="0"/>
              <w:marBottom w:val="0"/>
              <w:divBdr>
                <w:top w:val="none" w:sz="0" w:space="0" w:color="auto"/>
                <w:left w:val="none" w:sz="0" w:space="0" w:color="auto"/>
                <w:bottom w:val="none" w:sz="0" w:space="0" w:color="auto"/>
                <w:right w:val="none" w:sz="0" w:space="0" w:color="auto"/>
              </w:divBdr>
            </w:div>
            <w:div w:id="458958438">
              <w:marLeft w:val="0"/>
              <w:marRight w:val="0"/>
              <w:marTop w:val="0"/>
              <w:marBottom w:val="0"/>
              <w:divBdr>
                <w:top w:val="none" w:sz="0" w:space="0" w:color="auto"/>
                <w:left w:val="none" w:sz="0" w:space="0" w:color="auto"/>
                <w:bottom w:val="none" w:sz="0" w:space="0" w:color="auto"/>
                <w:right w:val="none" w:sz="0" w:space="0" w:color="auto"/>
              </w:divBdr>
            </w:div>
            <w:div w:id="872230862">
              <w:marLeft w:val="0"/>
              <w:marRight w:val="0"/>
              <w:marTop w:val="0"/>
              <w:marBottom w:val="0"/>
              <w:divBdr>
                <w:top w:val="none" w:sz="0" w:space="0" w:color="auto"/>
                <w:left w:val="none" w:sz="0" w:space="0" w:color="auto"/>
                <w:bottom w:val="none" w:sz="0" w:space="0" w:color="auto"/>
                <w:right w:val="none" w:sz="0" w:space="0" w:color="auto"/>
              </w:divBdr>
            </w:div>
            <w:div w:id="341978382">
              <w:marLeft w:val="0"/>
              <w:marRight w:val="0"/>
              <w:marTop w:val="0"/>
              <w:marBottom w:val="0"/>
              <w:divBdr>
                <w:top w:val="none" w:sz="0" w:space="0" w:color="auto"/>
                <w:left w:val="none" w:sz="0" w:space="0" w:color="auto"/>
                <w:bottom w:val="none" w:sz="0" w:space="0" w:color="auto"/>
                <w:right w:val="none" w:sz="0" w:space="0" w:color="auto"/>
              </w:divBdr>
            </w:div>
            <w:div w:id="178586274">
              <w:marLeft w:val="0"/>
              <w:marRight w:val="0"/>
              <w:marTop w:val="0"/>
              <w:marBottom w:val="0"/>
              <w:divBdr>
                <w:top w:val="none" w:sz="0" w:space="0" w:color="auto"/>
                <w:left w:val="none" w:sz="0" w:space="0" w:color="auto"/>
                <w:bottom w:val="none" w:sz="0" w:space="0" w:color="auto"/>
                <w:right w:val="none" w:sz="0" w:space="0" w:color="auto"/>
              </w:divBdr>
            </w:div>
            <w:div w:id="403189514">
              <w:marLeft w:val="0"/>
              <w:marRight w:val="0"/>
              <w:marTop w:val="0"/>
              <w:marBottom w:val="0"/>
              <w:divBdr>
                <w:top w:val="none" w:sz="0" w:space="0" w:color="auto"/>
                <w:left w:val="none" w:sz="0" w:space="0" w:color="auto"/>
                <w:bottom w:val="none" w:sz="0" w:space="0" w:color="auto"/>
                <w:right w:val="none" w:sz="0" w:space="0" w:color="auto"/>
              </w:divBdr>
            </w:div>
            <w:div w:id="509639396">
              <w:marLeft w:val="0"/>
              <w:marRight w:val="0"/>
              <w:marTop w:val="0"/>
              <w:marBottom w:val="0"/>
              <w:divBdr>
                <w:top w:val="none" w:sz="0" w:space="0" w:color="auto"/>
                <w:left w:val="none" w:sz="0" w:space="0" w:color="auto"/>
                <w:bottom w:val="none" w:sz="0" w:space="0" w:color="auto"/>
                <w:right w:val="none" w:sz="0" w:space="0" w:color="auto"/>
              </w:divBdr>
            </w:div>
            <w:div w:id="725763068">
              <w:marLeft w:val="0"/>
              <w:marRight w:val="0"/>
              <w:marTop w:val="0"/>
              <w:marBottom w:val="0"/>
              <w:divBdr>
                <w:top w:val="none" w:sz="0" w:space="0" w:color="auto"/>
                <w:left w:val="none" w:sz="0" w:space="0" w:color="auto"/>
                <w:bottom w:val="none" w:sz="0" w:space="0" w:color="auto"/>
                <w:right w:val="none" w:sz="0" w:space="0" w:color="auto"/>
              </w:divBdr>
            </w:div>
            <w:div w:id="733622047">
              <w:marLeft w:val="0"/>
              <w:marRight w:val="0"/>
              <w:marTop w:val="0"/>
              <w:marBottom w:val="0"/>
              <w:divBdr>
                <w:top w:val="none" w:sz="0" w:space="0" w:color="auto"/>
                <w:left w:val="none" w:sz="0" w:space="0" w:color="auto"/>
                <w:bottom w:val="none" w:sz="0" w:space="0" w:color="auto"/>
                <w:right w:val="none" w:sz="0" w:space="0" w:color="auto"/>
              </w:divBdr>
            </w:div>
            <w:div w:id="1308121589">
              <w:marLeft w:val="0"/>
              <w:marRight w:val="0"/>
              <w:marTop w:val="0"/>
              <w:marBottom w:val="0"/>
              <w:divBdr>
                <w:top w:val="none" w:sz="0" w:space="0" w:color="auto"/>
                <w:left w:val="none" w:sz="0" w:space="0" w:color="auto"/>
                <w:bottom w:val="none" w:sz="0" w:space="0" w:color="auto"/>
                <w:right w:val="none" w:sz="0" w:space="0" w:color="auto"/>
              </w:divBdr>
            </w:div>
            <w:div w:id="589630363">
              <w:marLeft w:val="0"/>
              <w:marRight w:val="0"/>
              <w:marTop w:val="0"/>
              <w:marBottom w:val="0"/>
              <w:divBdr>
                <w:top w:val="none" w:sz="0" w:space="0" w:color="auto"/>
                <w:left w:val="none" w:sz="0" w:space="0" w:color="auto"/>
                <w:bottom w:val="none" w:sz="0" w:space="0" w:color="auto"/>
                <w:right w:val="none" w:sz="0" w:space="0" w:color="auto"/>
              </w:divBdr>
            </w:div>
            <w:div w:id="1019232745">
              <w:marLeft w:val="0"/>
              <w:marRight w:val="0"/>
              <w:marTop w:val="0"/>
              <w:marBottom w:val="0"/>
              <w:divBdr>
                <w:top w:val="none" w:sz="0" w:space="0" w:color="auto"/>
                <w:left w:val="none" w:sz="0" w:space="0" w:color="auto"/>
                <w:bottom w:val="none" w:sz="0" w:space="0" w:color="auto"/>
                <w:right w:val="none" w:sz="0" w:space="0" w:color="auto"/>
              </w:divBdr>
            </w:div>
            <w:div w:id="874150306">
              <w:marLeft w:val="0"/>
              <w:marRight w:val="0"/>
              <w:marTop w:val="0"/>
              <w:marBottom w:val="0"/>
              <w:divBdr>
                <w:top w:val="none" w:sz="0" w:space="0" w:color="auto"/>
                <w:left w:val="none" w:sz="0" w:space="0" w:color="auto"/>
                <w:bottom w:val="none" w:sz="0" w:space="0" w:color="auto"/>
                <w:right w:val="none" w:sz="0" w:space="0" w:color="auto"/>
              </w:divBdr>
            </w:div>
            <w:div w:id="1619951303">
              <w:marLeft w:val="0"/>
              <w:marRight w:val="0"/>
              <w:marTop w:val="0"/>
              <w:marBottom w:val="0"/>
              <w:divBdr>
                <w:top w:val="none" w:sz="0" w:space="0" w:color="auto"/>
                <w:left w:val="none" w:sz="0" w:space="0" w:color="auto"/>
                <w:bottom w:val="none" w:sz="0" w:space="0" w:color="auto"/>
                <w:right w:val="none" w:sz="0" w:space="0" w:color="auto"/>
              </w:divBdr>
            </w:div>
            <w:div w:id="1085108653">
              <w:marLeft w:val="0"/>
              <w:marRight w:val="0"/>
              <w:marTop w:val="0"/>
              <w:marBottom w:val="0"/>
              <w:divBdr>
                <w:top w:val="none" w:sz="0" w:space="0" w:color="auto"/>
                <w:left w:val="none" w:sz="0" w:space="0" w:color="auto"/>
                <w:bottom w:val="none" w:sz="0" w:space="0" w:color="auto"/>
                <w:right w:val="none" w:sz="0" w:space="0" w:color="auto"/>
              </w:divBdr>
            </w:div>
            <w:div w:id="374282046">
              <w:marLeft w:val="0"/>
              <w:marRight w:val="0"/>
              <w:marTop w:val="0"/>
              <w:marBottom w:val="0"/>
              <w:divBdr>
                <w:top w:val="none" w:sz="0" w:space="0" w:color="auto"/>
                <w:left w:val="none" w:sz="0" w:space="0" w:color="auto"/>
                <w:bottom w:val="none" w:sz="0" w:space="0" w:color="auto"/>
                <w:right w:val="none" w:sz="0" w:space="0" w:color="auto"/>
              </w:divBdr>
            </w:div>
            <w:div w:id="682702778">
              <w:marLeft w:val="0"/>
              <w:marRight w:val="0"/>
              <w:marTop w:val="0"/>
              <w:marBottom w:val="0"/>
              <w:divBdr>
                <w:top w:val="none" w:sz="0" w:space="0" w:color="auto"/>
                <w:left w:val="none" w:sz="0" w:space="0" w:color="auto"/>
                <w:bottom w:val="none" w:sz="0" w:space="0" w:color="auto"/>
                <w:right w:val="none" w:sz="0" w:space="0" w:color="auto"/>
              </w:divBdr>
            </w:div>
            <w:div w:id="1861625842">
              <w:marLeft w:val="0"/>
              <w:marRight w:val="0"/>
              <w:marTop w:val="0"/>
              <w:marBottom w:val="0"/>
              <w:divBdr>
                <w:top w:val="none" w:sz="0" w:space="0" w:color="auto"/>
                <w:left w:val="none" w:sz="0" w:space="0" w:color="auto"/>
                <w:bottom w:val="none" w:sz="0" w:space="0" w:color="auto"/>
                <w:right w:val="none" w:sz="0" w:space="0" w:color="auto"/>
              </w:divBdr>
            </w:div>
            <w:div w:id="2135515842">
              <w:marLeft w:val="0"/>
              <w:marRight w:val="0"/>
              <w:marTop w:val="0"/>
              <w:marBottom w:val="0"/>
              <w:divBdr>
                <w:top w:val="none" w:sz="0" w:space="0" w:color="auto"/>
                <w:left w:val="none" w:sz="0" w:space="0" w:color="auto"/>
                <w:bottom w:val="none" w:sz="0" w:space="0" w:color="auto"/>
                <w:right w:val="none" w:sz="0" w:space="0" w:color="auto"/>
              </w:divBdr>
            </w:div>
            <w:div w:id="1609314130">
              <w:marLeft w:val="0"/>
              <w:marRight w:val="0"/>
              <w:marTop w:val="0"/>
              <w:marBottom w:val="0"/>
              <w:divBdr>
                <w:top w:val="none" w:sz="0" w:space="0" w:color="auto"/>
                <w:left w:val="none" w:sz="0" w:space="0" w:color="auto"/>
                <w:bottom w:val="none" w:sz="0" w:space="0" w:color="auto"/>
                <w:right w:val="none" w:sz="0" w:space="0" w:color="auto"/>
              </w:divBdr>
            </w:div>
            <w:div w:id="1658876306">
              <w:marLeft w:val="0"/>
              <w:marRight w:val="0"/>
              <w:marTop w:val="0"/>
              <w:marBottom w:val="0"/>
              <w:divBdr>
                <w:top w:val="none" w:sz="0" w:space="0" w:color="auto"/>
                <w:left w:val="none" w:sz="0" w:space="0" w:color="auto"/>
                <w:bottom w:val="none" w:sz="0" w:space="0" w:color="auto"/>
                <w:right w:val="none" w:sz="0" w:space="0" w:color="auto"/>
              </w:divBdr>
            </w:div>
            <w:div w:id="692150540">
              <w:marLeft w:val="0"/>
              <w:marRight w:val="0"/>
              <w:marTop w:val="0"/>
              <w:marBottom w:val="0"/>
              <w:divBdr>
                <w:top w:val="none" w:sz="0" w:space="0" w:color="auto"/>
                <w:left w:val="none" w:sz="0" w:space="0" w:color="auto"/>
                <w:bottom w:val="none" w:sz="0" w:space="0" w:color="auto"/>
                <w:right w:val="none" w:sz="0" w:space="0" w:color="auto"/>
              </w:divBdr>
            </w:div>
            <w:div w:id="1045720204">
              <w:marLeft w:val="0"/>
              <w:marRight w:val="0"/>
              <w:marTop w:val="0"/>
              <w:marBottom w:val="0"/>
              <w:divBdr>
                <w:top w:val="none" w:sz="0" w:space="0" w:color="auto"/>
                <w:left w:val="none" w:sz="0" w:space="0" w:color="auto"/>
                <w:bottom w:val="none" w:sz="0" w:space="0" w:color="auto"/>
                <w:right w:val="none" w:sz="0" w:space="0" w:color="auto"/>
              </w:divBdr>
            </w:div>
            <w:div w:id="1293943383">
              <w:marLeft w:val="0"/>
              <w:marRight w:val="0"/>
              <w:marTop w:val="0"/>
              <w:marBottom w:val="0"/>
              <w:divBdr>
                <w:top w:val="none" w:sz="0" w:space="0" w:color="auto"/>
                <w:left w:val="none" w:sz="0" w:space="0" w:color="auto"/>
                <w:bottom w:val="none" w:sz="0" w:space="0" w:color="auto"/>
                <w:right w:val="none" w:sz="0" w:space="0" w:color="auto"/>
              </w:divBdr>
            </w:div>
            <w:div w:id="1441680833">
              <w:marLeft w:val="0"/>
              <w:marRight w:val="0"/>
              <w:marTop w:val="0"/>
              <w:marBottom w:val="0"/>
              <w:divBdr>
                <w:top w:val="none" w:sz="0" w:space="0" w:color="auto"/>
                <w:left w:val="none" w:sz="0" w:space="0" w:color="auto"/>
                <w:bottom w:val="none" w:sz="0" w:space="0" w:color="auto"/>
                <w:right w:val="none" w:sz="0" w:space="0" w:color="auto"/>
              </w:divBdr>
            </w:div>
            <w:div w:id="2050958763">
              <w:marLeft w:val="0"/>
              <w:marRight w:val="0"/>
              <w:marTop w:val="0"/>
              <w:marBottom w:val="0"/>
              <w:divBdr>
                <w:top w:val="none" w:sz="0" w:space="0" w:color="auto"/>
                <w:left w:val="none" w:sz="0" w:space="0" w:color="auto"/>
                <w:bottom w:val="none" w:sz="0" w:space="0" w:color="auto"/>
                <w:right w:val="none" w:sz="0" w:space="0" w:color="auto"/>
              </w:divBdr>
            </w:div>
            <w:div w:id="5921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80</Pages>
  <Words>19884</Words>
  <Characters>113344</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ITBW COLLEGE OF IT</dc:creator>
  <cp:keywords/>
  <dc:description/>
  <cp:lastModifiedBy>ITBW COLLEGE OF IT</cp:lastModifiedBy>
  <cp:revision>20</cp:revision>
  <dcterms:created xsi:type="dcterms:W3CDTF">2024-10-12T14:49:00Z</dcterms:created>
  <dcterms:modified xsi:type="dcterms:W3CDTF">2024-10-15T15:41:00Z</dcterms:modified>
</cp:coreProperties>
</file>